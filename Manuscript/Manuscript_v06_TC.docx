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E9828" w14:textId="139A411A" w:rsidR="009246AD" w:rsidRDefault="00794E49" w:rsidP="00AB34C5">
      <w:pPr>
        <w:pStyle w:val="BATitle"/>
        <w:jc w:val="left"/>
      </w:pPr>
      <w:r>
        <w:t xml:space="preserve">Detecting Plumes in Mobile Air Quality Monitoring Time Series with Density-based Spatial Clustering of Applications with Noise (DBSCAN) </w:t>
      </w:r>
    </w:p>
    <w:p w14:paraId="4DBD4FED" w14:textId="77777777" w:rsidR="00794E49" w:rsidRDefault="00794E49" w:rsidP="00794E49">
      <w:pPr>
        <w:pStyle w:val="BBAuthorName"/>
        <w:jc w:val="both"/>
        <w:rPr>
          <w:i w:val="0"/>
        </w:rPr>
      </w:pPr>
      <w:r>
        <w:rPr>
          <w:i w:val="0"/>
        </w:rPr>
        <w:t>Blake Actkinson</w:t>
      </w:r>
      <w:r>
        <w:rPr>
          <w:i w:val="0"/>
          <w:vertAlign w:val="superscript"/>
        </w:rPr>
        <w:t>1</w:t>
      </w:r>
      <w:r>
        <w:rPr>
          <w:i w:val="0"/>
        </w:rPr>
        <w:t>, Robert J. Griffin</w:t>
      </w:r>
      <w:r>
        <w:rPr>
          <w:i w:val="0"/>
          <w:vertAlign w:val="superscript"/>
        </w:rPr>
        <w:t>1,2*</w:t>
      </w:r>
    </w:p>
    <w:p w14:paraId="1C3B2F58" w14:textId="77777777" w:rsidR="00794E49" w:rsidRDefault="00794E49" w:rsidP="00794E49">
      <w:pPr>
        <w:pStyle w:val="BCAuthorAddress"/>
        <w:jc w:val="left"/>
      </w:pPr>
      <w:r>
        <w:rPr>
          <w:vertAlign w:val="superscript"/>
        </w:rPr>
        <w:t>1</w:t>
      </w:r>
      <w:r>
        <w:t>Department of Civil and Environmental Engineering, Rice University, Houston, TX 77005, USA</w:t>
      </w:r>
    </w:p>
    <w:p w14:paraId="4BCF4E07" w14:textId="77777777" w:rsidR="00794E49" w:rsidRPr="00DE024F" w:rsidRDefault="00794E49" w:rsidP="00794E49">
      <w:pPr>
        <w:pStyle w:val="BCAuthorAddress"/>
        <w:jc w:val="left"/>
      </w:pPr>
      <w:r>
        <w:rPr>
          <w:vertAlign w:val="superscript"/>
        </w:rPr>
        <w:t>2</w:t>
      </w:r>
      <w:r>
        <w:t xml:space="preserve">School of Engineering, Computing, and Construction Management, Roger Williams University, Bristol, RI 02809, USA </w:t>
      </w:r>
    </w:p>
    <w:p w14:paraId="6637B42B" w14:textId="382595B8" w:rsidR="000C05CC" w:rsidRDefault="00794E49" w:rsidP="00324128">
      <w:pPr>
        <w:pStyle w:val="FACorrespondingAuthorFootnote"/>
        <w:spacing w:after="240"/>
        <w:jc w:val="left"/>
        <w:rPr>
          <w:i/>
          <w:iCs/>
        </w:rPr>
      </w:pPr>
      <w:r>
        <w:t xml:space="preserve">*Corresponding Author: Robert Griffin, </w:t>
      </w:r>
      <w:r>
        <w:rPr>
          <w:i/>
          <w:iCs/>
        </w:rPr>
        <w:t xml:space="preserve">E-mail: </w:t>
      </w:r>
      <w:hyperlink r:id="rId8" w:history="1">
        <w:r w:rsidRPr="00C02C0B">
          <w:rPr>
            <w:rStyle w:val="Hyperlink"/>
            <w:i/>
            <w:iCs/>
          </w:rPr>
          <w:t>rgriffin@rwu.edu</w:t>
        </w:r>
      </w:hyperlink>
    </w:p>
    <w:p w14:paraId="14E0C3B3" w14:textId="6973D299" w:rsidR="00794E49" w:rsidRDefault="00794E49" w:rsidP="00794E49">
      <w:pPr>
        <w:pStyle w:val="TAMainText"/>
        <w:ind w:firstLine="0"/>
      </w:pPr>
    </w:p>
    <w:p w14:paraId="1B632162" w14:textId="4504725C" w:rsidR="0073308E" w:rsidRDefault="0073308E" w:rsidP="00794E49">
      <w:pPr>
        <w:pStyle w:val="TAMainText"/>
        <w:ind w:firstLine="0"/>
      </w:pPr>
    </w:p>
    <w:p w14:paraId="56A41162" w14:textId="6F3BADE5" w:rsidR="0073308E" w:rsidRDefault="0073308E" w:rsidP="00794E49">
      <w:pPr>
        <w:pStyle w:val="TAMainText"/>
        <w:ind w:firstLine="0"/>
      </w:pPr>
    </w:p>
    <w:p w14:paraId="5F8B2D77" w14:textId="795C110F" w:rsidR="0073308E" w:rsidRDefault="0073308E" w:rsidP="00794E49">
      <w:pPr>
        <w:pStyle w:val="TAMainText"/>
        <w:ind w:firstLine="0"/>
      </w:pPr>
    </w:p>
    <w:p w14:paraId="5C075CB1" w14:textId="217BD00A" w:rsidR="0073308E" w:rsidRDefault="0073308E" w:rsidP="00794E49">
      <w:pPr>
        <w:pStyle w:val="TAMainText"/>
        <w:ind w:firstLine="0"/>
      </w:pPr>
    </w:p>
    <w:p w14:paraId="25E8CC07" w14:textId="6EE7EB74" w:rsidR="0073308E" w:rsidRDefault="0073308E" w:rsidP="00794E49">
      <w:pPr>
        <w:pStyle w:val="TAMainText"/>
        <w:ind w:firstLine="0"/>
      </w:pPr>
    </w:p>
    <w:p w14:paraId="5240A2D9" w14:textId="14B43347" w:rsidR="0073308E" w:rsidRDefault="0073308E" w:rsidP="00794E49">
      <w:pPr>
        <w:pStyle w:val="TAMainText"/>
        <w:ind w:firstLine="0"/>
      </w:pPr>
    </w:p>
    <w:p w14:paraId="601FF977" w14:textId="45B23FCB" w:rsidR="0073308E" w:rsidRDefault="0073308E" w:rsidP="00794E49">
      <w:pPr>
        <w:pStyle w:val="TAMainText"/>
        <w:ind w:firstLine="0"/>
      </w:pPr>
    </w:p>
    <w:p w14:paraId="6246285C" w14:textId="59272A9D" w:rsidR="0073308E" w:rsidRDefault="0073308E" w:rsidP="0073308E">
      <w:pPr>
        <w:pStyle w:val="BDAbstract"/>
        <w:rPr>
          <w:b/>
          <w:bCs/>
        </w:rPr>
      </w:pPr>
      <w:r>
        <w:rPr>
          <w:b/>
          <w:bCs/>
        </w:rPr>
        <w:lastRenderedPageBreak/>
        <w:t>ABSTRACT</w:t>
      </w:r>
    </w:p>
    <w:p w14:paraId="4E9AA1F9" w14:textId="71EEAF77" w:rsidR="0073308E" w:rsidRPr="0073308E" w:rsidRDefault="0073308E" w:rsidP="0073308E">
      <w:pPr>
        <w:pStyle w:val="BDAbstract"/>
      </w:pPr>
      <w:r>
        <w:t xml:space="preserve">Mobile monitoring is becoming an increasingly popular technique to assess air pollution on fine spatial scales, but methods to determine specific source contributions to measured pollutants are sorely needed. One approach is to isolate plumes from mobile monitoring time series and analyze them separately, but methods that are suitable for large mobile monitoring time series are lacking. Here we discuss a novel method used to detect and isolate plumes from an extensive mobile monitoring data set. The new method relies on Density-based Spatial Clustering of Applications with Noise (DBSCAN), an unsupervised machine learning technique. The new method systematically runs DBSCAN on mobile monitoring time series by day and identifies a subset of points as anomalies for further analysis. When applied to a mobile monitoring data set collected in Houston, Texas, analyzed anomalies reveal patterns </w:t>
      </w:r>
      <w:del w:id="0" w:author="Griffin, Robert" w:date="2022-09-22T13:50:00Z">
        <w:r w:rsidDel="00A63B1A">
          <w:delText xml:space="preserve">previously </w:delText>
        </w:r>
      </w:del>
      <w:r>
        <w:t xml:space="preserve">associated with different types of vehicle emission profiles. We observe spatial differences in these patterns and reveal striking disparities by census tract. These results can be used to inform stakeholders of spatial variations in emission profiles not obvious </w:t>
      </w:r>
      <w:proofErr w:type="gramStart"/>
      <w:r>
        <w:t>through the use of</w:t>
      </w:r>
      <w:proofErr w:type="gramEnd"/>
      <w:r>
        <w:t xml:space="preserve"> data from stationary monitors alone.</w:t>
      </w:r>
    </w:p>
    <w:p w14:paraId="5EAED172" w14:textId="77777777" w:rsidR="00DF5724" w:rsidRDefault="00DF5724" w:rsidP="00DF5724">
      <w:pPr>
        <w:pStyle w:val="TAMainText"/>
        <w:ind w:firstLine="0"/>
        <w:rPr>
          <w:b/>
          <w:bCs/>
        </w:rPr>
      </w:pPr>
      <w:r>
        <w:rPr>
          <w:b/>
          <w:bCs/>
        </w:rPr>
        <w:t>TOC ART</w:t>
      </w:r>
    </w:p>
    <w:p w14:paraId="2AD8D96D" w14:textId="660D8F32" w:rsidR="00DF5724" w:rsidRDefault="00956AE6" w:rsidP="000702AD">
      <w:pPr>
        <w:pStyle w:val="BGKeywords"/>
      </w:pPr>
      <w:ins w:id="1" w:author="Blake Actkinson" w:date="2022-09-05T16:20:00Z">
        <w:r>
          <w:rPr>
            <w:noProof/>
          </w:rPr>
          <w:drawing>
            <wp:inline distT="0" distB="0" distL="0" distR="0" wp14:anchorId="313B57D1" wp14:editId="30BB0D4B">
              <wp:extent cx="2410973" cy="160934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0973" cy="1609347"/>
                      </a:xfrm>
                      <a:prstGeom prst="rect">
                        <a:avLst/>
                      </a:prstGeom>
                    </pic:spPr>
                  </pic:pic>
                </a:graphicData>
              </a:graphic>
            </wp:inline>
          </w:drawing>
        </w:r>
      </w:ins>
    </w:p>
    <w:p w14:paraId="6CCFF25E" w14:textId="5EC82A80" w:rsidR="00DF5724" w:rsidRDefault="00DF5724" w:rsidP="000702AD">
      <w:pPr>
        <w:pStyle w:val="BGKeywords"/>
      </w:pPr>
      <w:del w:id="2" w:author="Blake Actkinson" w:date="2022-08-27T10:59:00Z">
        <w:r w:rsidDel="00567029">
          <w:rPr>
            <w:b/>
            <w:bCs/>
            <w:noProof/>
          </w:rPr>
          <w:drawing>
            <wp:inline distT="0" distB="0" distL="0" distR="0" wp14:anchorId="03BDC2CF" wp14:editId="40135D72">
              <wp:extent cx="2193898" cy="1554480"/>
              <wp:effectExtent l="0" t="0" r="0" b="762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3898" cy="1554480"/>
                      </a:xfrm>
                      <a:prstGeom prst="rect">
                        <a:avLst/>
                      </a:prstGeom>
                    </pic:spPr>
                  </pic:pic>
                </a:graphicData>
              </a:graphic>
            </wp:inline>
          </w:drawing>
        </w:r>
      </w:del>
    </w:p>
    <w:p w14:paraId="78391BA6" w14:textId="1C0A92D4" w:rsidR="00DF5724" w:rsidRDefault="00DF5724" w:rsidP="00DF5724">
      <w:pPr>
        <w:pStyle w:val="TAMainText"/>
        <w:numPr>
          <w:ilvl w:val="0"/>
          <w:numId w:val="11"/>
        </w:numPr>
        <w:rPr>
          <w:b/>
          <w:bCs/>
        </w:rPr>
      </w:pPr>
      <w:r>
        <w:rPr>
          <w:b/>
          <w:bCs/>
        </w:rPr>
        <w:lastRenderedPageBreak/>
        <w:t>INTRODUCTION</w:t>
      </w:r>
    </w:p>
    <w:p w14:paraId="48FF15EA" w14:textId="162BBFCF" w:rsidR="00DF5724" w:rsidRDefault="00DF5724" w:rsidP="00DF5724">
      <w:pPr>
        <w:pStyle w:val="TAMainText"/>
      </w:pPr>
      <w:r>
        <w:t>A central question of air pollution studies is to identify the varied sources that contribute to measured pollutant concentrations. This question becomes more complicated in a mobile monitoring context because measurements and concentrations vary as a function of both space and time, making conventional source apportionment techniques such as positive matrix factorization and principal component analysis (PCA) harder to apply effectively.</w:t>
      </w:r>
      <w:r w:rsidR="00A76F34">
        <w:fldChar w:fldCharType="begin"/>
      </w:r>
      <w:r w:rsidR="0074436B">
        <w:instrText xml:space="preserve"> ADDIN ZOTERO_ITEM CSL_CITATION {"citationID":"kkTxoPgj","properties":{"formattedCitation":"\\super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A76F34">
        <w:fldChar w:fldCharType="separate"/>
      </w:r>
      <w:r w:rsidR="00A76F34" w:rsidRPr="00A76F34">
        <w:rPr>
          <w:szCs w:val="24"/>
          <w:vertAlign w:val="superscript"/>
        </w:rPr>
        <w:t>1</w:t>
      </w:r>
      <w:r w:rsidR="00A76F34">
        <w:fldChar w:fldCharType="end"/>
      </w:r>
      <w:r>
        <w:t xml:space="preserve"> </w:t>
      </w:r>
    </w:p>
    <w:p w14:paraId="2DDEE1FB" w14:textId="171CC77D" w:rsidR="00E3712F" w:rsidRDefault="00DF5724" w:rsidP="00DF5724">
      <w:pPr>
        <w:pStyle w:val="TAMainText"/>
      </w:pPr>
      <w:r>
        <w:t>Recently published work took several approaches to performing source apportionment on measured pollutants in a mobile monitoring context. One approach involves using PCA on background subtracted measurements, such as in Larson et al.,</w:t>
      </w:r>
      <w:r w:rsidR="00A76F34">
        <w:fldChar w:fldCharType="begin"/>
      </w:r>
      <w:r w:rsidR="0074436B">
        <w:instrText xml:space="preserve"> ADDIN ZOTERO_ITEM CSL_CITATION {"citationID":"nwRxOCli","properties":{"formattedCitation":"\\super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A76F34">
        <w:fldChar w:fldCharType="separate"/>
      </w:r>
      <w:r w:rsidR="00A76F34" w:rsidRPr="00A76F34">
        <w:rPr>
          <w:szCs w:val="24"/>
          <w:vertAlign w:val="superscript"/>
        </w:rPr>
        <w:t>1</w:t>
      </w:r>
      <w:r w:rsidR="00A76F34">
        <w:fldChar w:fldCharType="end"/>
      </w:r>
      <w:r>
        <w:t xml:space="preserve"> whose approach has limitations when applied to extensive mobile monitoring campaigns</w:t>
      </w:r>
      <w:del w:id="3" w:author="Blake Actkinson" w:date="2022-08-21T12:12:00Z">
        <w:r w:rsidDel="0080440A">
          <w:delText>,</w:delText>
        </w:r>
      </w:del>
      <w:r>
        <w:t xml:space="preserve"> </w:t>
      </w:r>
      <w:del w:id="4" w:author="Blake Actkinson" w:date="2022-08-21T12:12:00Z">
        <w:r w:rsidDel="0080440A">
          <w:delText xml:space="preserve">in that </w:delText>
        </w:r>
      </w:del>
      <w:ins w:id="5" w:author="Blake Actkinson" w:date="2022-08-21T12:12:00Z">
        <w:r w:rsidR="0080440A">
          <w:t xml:space="preserve">because </w:t>
        </w:r>
      </w:ins>
      <w:r>
        <w:t xml:space="preserve">it defines a rolling </w:t>
      </w:r>
      <w:r w:rsidR="00E3712F">
        <w:t>minimum</w:t>
      </w:r>
      <w:r>
        <w:t xml:space="preserve"> across a static time window </w:t>
      </w:r>
      <w:del w:id="6" w:author="Griffin, Robert" w:date="2022-09-22T13:50:00Z">
        <w:r w:rsidDel="00A63B1A">
          <w:delText xml:space="preserve">which </w:delText>
        </w:r>
      </w:del>
      <w:ins w:id="7" w:author="Griffin, Robert" w:date="2022-09-22T13:50:00Z">
        <w:r w:rsidR="00A63B1A">
          <w:t xml:space="preserve">that </w:t>
        </w:r>
      </w:ins>
      <w:r>
        <w:t xml:space="preserve">may not be </w:t>
      </w:r>
      <w:del w:id="8" w:author="Griffin, Robert" w:date="2022-09-22T13:50:00Z">
        <w:r w:rsidDel="00A63B1A">
          <w:delText xml:space="preserve">feasible </w:delText>
        </w:r>
      </w:del>
      <w:ins w:id="9" w:author="Griffin, Robert" w:date="2022-09-22T13:50:00Z">
        <w:r w:rsidR="00A63B1A">
          <w:t xml:space="preserve">applicable </w:t>
        </w:r>
      </w:ins>
      <w:r>
        <w:t xml:space="preserve">for extensive mobile monitoring campaigns with </w:t>
      </w:r>
      <m:oMath>
        <m:r>
          <m:rPr>
            <m:nor/>
          </m:rPr>
          <w:rPr>
            <w:i/>
          </w:rPr>
          <m:t>≈</m:t>
        </m:r>
      </m:oMath>
      <w:r w:rsidR="00387071">
        <w:t xml:space="preserve"> 20-30x the temporal coverage. Other approaches have focused on using Land Use Regression (LUR) models to identify relationships between pollutants and land use variables, such as in Messier et al.</w:t>
      </w:r>
      <w:r w:rsidR="00A76F34">
        <w:fldChar w:fldCharType="begin"/>
      </w:r>
      <w:r w:rsidR="0074436B">
        <w:instrText xml:space="preserve"> ADDIN ZOTERO_ITEM CSL_CITATION {"citationID":"8sFHWZql","properties":{"formattedCitation":"\\super 2\\nosupersub{}","plainCitation":"2","noteIndex":0},"citationItems":[{"id":155,"uris":["http://zotero.org/users/4282478/items/S7IKN7HD"],"itemData":{"id":155,"type":"article-journal","abstract":"Air pollution measurements collected through systematic mobile monitoring campaigns can provide outdoor concentration data at high spatial resolution. We explore approaches to minimize data requirements for mapping a city’s air quality using mobile monitors with “data-only” versus predictive modeling approaches. We equipped two Google Street View cars with 1-Hz instruments to collect nitric oxide (NO) and black carbon (BC) measurements in Oakland, CA. We explore two strategies for efficiently mapping spatial air quality patterns through Monte Carlo analyses. First, we explore a “data-only” approach where we attempt to minimize the number of repeated visits needed to reliably estimate concentrations for all roads. Second, we combine our data with a land use regression-kriging (LUR-K) model to predict at unobserved locations; here, measurements from only a subset of roads or repeat visits are considered. Although LUR-K models did not capture the full variability of on-road concentrations, models trained with minimal data consistently captured important covariates and general spatial air pollution trends, with cross-validation R2 for log-transformed NO and BC of 0.65 and 0.43. Data-only mapping performed poorly with few (1–2) repeated drives but obtained better cross-validation R2 than the LUR-K approach within 4 to 8 repeated drive days per road segment.","container-title":"Environmental Science &amp; Technology","DOI":"10.1021/acs.est.8b03395","ISSN":"0013-936X","issue":"21","journalAbbreviation":"Environ. Sci. Technol.","page":"12563-12572","source":"ACS Publications","title":"Mapping Air Pollution with Google Street View Cars: Efficient Approaches with Mobile Monitoring and Land Use Regression","title-short":"Mapping Air Pollution with Google Street View Cars","volume":"52","author":[{"family":"Messier","given":"Kyle P."},{"family":"Chambliss","given":"Sarah E."},{"family":"Gani","given":"Shahzad"},{"family":"Alvarez","given":"Ramon"},{"family":"Brauer","given":"Michael"},{"family":"Choi","given":"Jonathan J."},{"family":"Hamburg","given":"Steven P."},{"family":"Kerckhoffs","given":"Jules"},{"family":"LaFranchi","given":"Brian"},{"family":"Lunden","given":"Melissa M."},{"family":"Marshall","given":"Julian D."},{"family":"Portier","given":"Christopher J."},{"family":"Roy","given":"Ananya"},{"family":"Szpiro","given":"Adam A."},{"family":"Vermeulen","given":"Roel C. H."},{"family":"Apte","given":"Joshua S."}],"issued":{"date-parts":[["2018",11,6]]}}}],"schema":"https://github.com/citation-style-language/schema/raw/master/csl-citation.json"} </w:instrText>
      </w:r>
      <w:r w:rsidR="00A76F34">
        <w:fldChar w:fldCharType="separate"/>
      </w:r>
      <w:r w:rsidR="00A76F34" w:rsidRPr="00A76F34">
        <w:rPr>
          <w:szCs w:val="24"/>
          <w:vertAlign w:val="superscript"/>
        </w:rPr>
        <w:t>2</w:t>
      </w:r>
      <w:r w:rsidR="00A76F34">
        <w:fldChar w:fldCharType="end"/>
      </w:r>
      <w:r w:rsidR="00387071">
        <w:t xml:space="preserve"> However,</w:t>
      </w:r>
      <w:del w:id="10" w:author="Blake Actkinson" w:date="2022-09-07T21:24:00Z">
        <w:r w:rsidR="00387071" w:rsidDel="00A306B6">
          <w:delText xml:space="preserve"> </w:delText>
        </w:r>
      </w:del>
      <w:ins w:id="11" w:author="Blake Actkinson" w:date="2022-09-07T21:24:00Z">
        <w:r w:rsidR="00A306B6">
          <w:t xml:space="preserve"> LUR models require spatiotemporal databases of sufficient temporal and spatial resol</w:t>
        </w:r>
      </w:ins>
      <w:ins w:id="12" w:author="Blake Actkinson" w:date="2022-09-07T21:25:00Z">
        <w:r w:rsidR="00A306B6">
          <w:t xml:space="preserve">ution </w:t>
        </w:r>
        <w:del w:id="13" w:author="Griffin, Robert" w:date="2022-09-22T13:51:00Z">
          <w:r w:rsidR="00A306B6" w:rsidDel="00A63B1A">
            <w:delText>to train on</w:delText>
          </w:r>
        </w:del>
      </w:ins>
      <w:ins w:id="14" w:author="Blake Actkinson" w:date="2022-10-11T20:08:00Z">
        <w:r w:rsidR="00C73193">
          <w:t xml:space="preserve"> </w:t>
        </w:r>
      </w:ins>
      <w:ins w:id="15" w:author="Griffin, Robert" w:date="2022-09-22T13:51:00Z">
        <w:r w:rsidR="00A63B1A">
          <w:t>for use in model training</w:t>
        </w:r>
      </w:ins>
      <w:del w:id="16" w:author="Blake Actkinson" w:date="2022-09-07T21:24:00Z">
        <w:r w:rsidR="00387071" w:rsidDel="00A306B6">
          <w:delText>use of LUR models often involves aggregating measurements in time, thereby losing temporal resolution</w:delText>
        </w:r>
      </w:del>
      <w:r w:rsidR="00387071">
        <w:t xml:space="preserve">. </w:t>
      </w:r>
      <w:ins w:id="17" w:author="Blake Actkinson" w:date="2022-09-07T21:25:00Z">
        <w:r w:rsidR="00A306B6">
          <w:t>W</w:t>
        </w:r>
      </w:ins>
      <w:del w:id="18" w:author="Blake Actkinson" w:date="2022-09-07T21:25:00Z">
        <w:r w:rsidR="00387071" w:rsidDel="00A306B6">
          <w:delText xml:space="preserve">Additionally, derived relationships do not necessarily imply causality, and </w:delText>
        </w:r>
      </w:del>
      <w:ins w:id="19" w:author="Blake Actkinson" w:date="2022-08-21T12:13:00Z">
        <w:r w:rsidR="00B32698">
          <w:t xml:space="preserve">hile </w:t>
        </w:r>
        <w:r w:rsidR="000A20CE">
          <w:t xml:space="preserve">recent efforts have illustrated creative methods </w:t>
        </w:r>
      </w:ins>
      <w:ins w:id="20" w:author="Blake Actkinson" w:date="2022-08-21T12:14:00Z">
        <w:r w:rsidR="00183810">
          <w:t xml:space="preserve">of creating </w:t>
        </w:r>
      </w:ins>
      <w:ins w:id="21" w:author="Blake Actkinson" w:date="2022-09-07T21:25:00Z">
        <w:r w:rsidR="00A306B6">
          <w:t xml:space="preserve">these </w:t>
        </w:r>
      </w:ins>
      <w:ins w:id="22" w:author="Blake Actkinson" w:date="2022-08-21T12:14:00Z">
        <w:r w:rsidR="00183810">
          <w:t>land use databases,</w:t>
        </w:r>
      </w:ins>
      <w:r w:rsidR="00C54D18">
        <w:fldChar w:fldCharType="begin"/>
      </w:r>
      <w:r w:rsidR="0074436B">
        <w:instrText xml:space="preserve"> ADDIN ZOTERO_ITEM CSL_CITATION {"citationID":"J6NMLBeL","properties":{"formattedCitation":"\\super 3\\nosupersub{}","plainCitation":"3","noteIndex":0},"citationItems":[{"id":803,"uris":["http://zotero.org/users/4282478/items/I9LY6LBH"],"itemData":{"id":803,"type":"article-journal","abstract":"Land-use regression (LUR) models are frequently applied to estimate spatial patterns of air pollution. Traditional LUR often relies on fixed-site measurements and GIS-derived variables with limited spatial resolution. We present an approach that leverages Google Street View (GSV) imagery to predict street-level particulate air pollution (i.e., black carbon [BC] and particle number [PN] concentrations). We developed empirical models based on mobile monitoring data and features extracted from </w:instrText>
      </w:r>
      <w:r w:rsidR="0074436B">
        <w:rPr>
          <w:rFonts w:ascii="Cambria Math" w:hAnsi="Cambria Math" w:cs="Cambria Math"/>
        </w:rPr>
        <w:instrText>∼</w:instrText>
      </w:r>
      <w:r w:rsidR="0074436B">
        <w:instrText xml:space="preserve">52 500 GSV images using a deep learning model. We tested theory- and data-driven feature selection methods as well as models using images within varying buffer sizes (50–2000 m). Compared to LUR models with traditional variables, our models achieved similar model performance using the street-level predictors while also identifying additional potential hotspots. Adjusted R2 (10-fold CV R2) with integrated feature selection was 0.57–0.64 (0.50–0.57) and 0.65–0.73 (0.61–0.66) for BC and PN models, respectively. Models using only features near the measurement locations (i.e., GSV images within 250 m) explained </w:instrText>
      </w:r>
      <w:r w:rsidR="0074436B">
        <w:rPr>
          <w:rFonts w:ascii="Cambria Math" w:hAnsi="Cambria Math" w:cs="Cambria Math"/>
        </w:rPr>
        <w:instrText>∼</w:instrText>
      </w:r>
      <w:r w:rsidR="0074436B">
        <w:instrText xml:space="preserve">50% of air pollution variability, indicating PN and BC are strongly affected by the street-level built environment. Our results suggest that GSV imagery, processed with computer vision techniques, is a promising data source to develop LUR models with high spatial resolution and consistent predictor variables across administrative boundaries.","container-title":"Environmental Science &amp; Technology","DOI":"10.1021/acs.est.0c05572","ISSN":"0013-936X","issue":"4","journalAbbreviation":"Environ. Sci. Technol.","note":"publisher: American Chemical Society","page":"2695-2704","source":"ACS Publications","title":"Using Street View Imagery to Predict Street-Level Particulate Air Pollution","volume":"55","author":[{"family":"Qi","given":"Meng"},{"family":"Hankey","given":"Steve"}],"issued":{"date-parts":[["2021",2,16]]}}}],"schema":"https://github.com/citation-style-language/schema/raw/master/csl-citation.json"} </w:instrText>
      </w:r>
      <w:r w:rsidR="00C54D18">
        <w:fldChar w:fldCharType="separate"/>
      </w:r>
      <w:r w:rsidR="00C54D18" w:rsidRPr="00C54D18">
        <w:rPr>
          <w:szCs w:val="24"/>
          <w:vertAlign w:val="superscript"/>
        </w:rPr>
        <w:t>3</w:t>
      </w:r>
      <w:r w:rsidR="00C54D18">
        <w:fldChar w:fldCharType="end"/>
      </w:r>
      <w:ins w:id="23" w:author="Blake Actkinson" w:date="2022-08-21T12:14:00Z">
        <w:r w:rsidR="00183810">
          <w:t xml:space="preserve"> </w:t>
        </w:r>
      </w:ins>
      <w:r w:rsidR="00387071">
        <w:t xml:space="preserve">use of these models is </w:t>
      </w:r>
      <w:ins w:id="24" w:author="Blake Actkinson" w:date="2022-08-21T12:14:00Z">
        <w:r w:rsidR="00183810">
          <w:t xml:space="preserve">still </w:t>
        </w:r>
      </w:ins>
      <w:r w:rsidR="00387071">
        <w:t xml:space="preserve">limited through the availability of </w:t>
      </w:r>
      <w:ins w:id="25" w:author="Blake Actkinson" w:date="2022-08-21T12:14:00Z">
        <w:r w:rsidR="00183810">
          <w:t xml:space="preserve">these </w:t>
        </w:r>
      </w:ins>
      <w:del w:id="26" w:author="Blake Actkinson" w:date="2022-08-21T12:14:00Z">
        <w:r w:rsidR="00387071" w:rsidDel="00183810">
          <w:delText xml:space="preserve">sophisticated land use variable </w:delText>
        </w:r>
      </w:del>
      <w:r w:rsidR="00387071">
        <w:t xml:space="preserve">databases. There is a need for the development of methods that can identify source influences in large mobile monitoring data sets at high time resolution without being subject to the availability of </w:t>
      </w:r>
      <w:ins w:id="27" w:author="Blake Actkinson" w:date="2022-08-21T12:16:00Z">
        <w:r w:rsidR="008443B8">
          <w:t>land-use variabl</w:t>
        </w:r>
      </w:ins>
      <w:ins w:id="28" w:author="Blake Actkinson" w:date="2022-08-21T12:17:00Z">
        <w:r w:rsidR="008443B8">
          <w:t xml:space="preserve">e </w:t>
        </w:r>
      </w:ins>
      <w:del w:id="29" w:author="Blake Actkinson" w:date="2022-08-21T12:16:00Z">
        <w:r w:rsidR="00387071" w:rsidDel="008443B8">
          <w:delText xml:space="preserve">pre-existing, sophisticated </w:delText>
        </w:r>
      </w:del>
      <w:r w:rsidR="00387071">
        <w:t>databases.</w:t>
      </w:r>
    </w:p>
    <w:p w14:paraId="3F409543" w14:textId="1C24DCD4" w:rsidR="00E3712F" w:rsidRDefault="00E3712F" w:rsidP="00DF5724">
      <w:pPr>
        <w:pStyle w:val="TAMainText"/>
      </w:pPr>
      <w:r>
        <w:t xml:space="preserve">Another factor that aggravates source identification in mobile monitoring contexts is the nature of mobile monitoring data themselves. </w:t>
      </w:r>
      <w:bookmarkStart w:id="30" w:name="_Hlk113553191"/>
      <w:r>
        <w:t>If a mobile monitoring campaign were conducted focusing largely on residential areas with brief excursions</w:t>
      </w:r>
      <w:ins w:id="31" w:author="Blake Actkinson" w:date="2022-09-07T21:25:00Z">
        <w:r w:rsidR="00313B70">
          <w:t xml:space="preserve"> </w:t>
        </w:r>
      </w:ins>
      <w:ins w:id="32" w:author="Blake Actkinson" w:date="2022-09-05T20:09:00Z">
        <w:r w:rsidR="00015268">
          <w:t xml:space="preserve">into traffic congested areas, such as highways, </w:t>
        </w:r>
      </w:ins>
      <w:del w:id="33" w:author="Blake Actkinson" w:date="2022-09-05T20:09:00Z">
        <w:r w:rsidDel="00015268">
          <w:delText>onto busier thoroughfares</w:delText>
        </w:r>
      </w:del>
      <w:del w:id="34" w:author="Blake Actkinson" w:date="2022-09-07T21:26:00Z">
        <w:r w:rsidDel="00313B70">
          <w:delText>,</w:delText>
        </w:r>
      </w:del>
      <w:r>
        <w:t xml:space="preserve"> performing PCA or other dimension reduction techniques to describe patterns in the </w:t>
      </w:r>
      <w:ins w:id="35" w:author="Blake Actkinson" w:date="2022-08-21T11:11:00Z">
        <w:r w:rsidR="00AC12E0">
          <w:t xml:space="preserve">entire </w:t>
        </w:r>
      </w:ins>
      <w:r>
        <w:t>data</w:t>
      </w:r>
      <w:ins w:id="36" w:author="Blake Actkinson" w:date="2022-08-21T11:11:00Z">
        <w:r w:rsidR="00AC12E0">
          <w:t>set</w:t>
        </w:r>
      </w:ins>
      <w:r>
        <w:t xml:space="preserve"> </w:t>
      </w:r>
      <w:r>
        <w:lastRenderedPageBreak/>
        <w:t xml:space="preserve">would likely return results that are weighted towards </w:t>
      </w:r>
      <w:ins w:id="37" w:author="Blake Actkinson" w:date="2022-09-05T20:09:00Z">
        <w:r w:rsidR="00015268">
          <w:t xml:space="preserve">residential </w:t>
        </w:r>
      </w:ins>
      <w:ins w:id="38" w:author="Blake Actkinson" w:date="2022-08-21T11:12:00Z">
        <w:r w:rsidR="00FC1CE0">
          <w:t xml:space="preserve">areas </w:t>
        </w:r>
      </w:ins>
      <w:del w:id="39" w:author="Blake Actkinson" w:date="2022-08-21T11:12:00Z">
        <w:r w:rsidDel="00FC1CE0">
          <w:delText xml:space="preserve">data </w:delText>
        </w:r>
      </w:del>
      <w:del w:id="40" w:author="Blake Actkinson" w:date="2022-09-05T20:09:00Z">
        <w:r w:rsidDel="00015268">
          <w:delText>in which source influences are largely negligible</w:delText>
        </w:r>
      </w:del>
      <w:ins w:id="41" w:author="Blake Actkinson" w:date="2022-09-05T20:09:00Z">
        <w:r w:rsidR="00015268">
          <w:t xml:space="preserve"> with negligible source influences</w:t>
        </w:r>
      </w:ins>
      <w:r>
        <w:t xml:space="preserve">. This type of analysis </w:t>
      </w:r>
      <w:del w:id="42" w:author="Blake Actkinson" w:date="2022-08-21T12:17:00Z">
        <w:r w:rsidDel="00A77180">
          <w:delText xml:space="preserve">could </w:delText>
        </w:r>
      </w:del>
      <w:r>
        <w:t>generate</w:t>
      </w:r>
      <w:ins w:id="43" w:author="Blake Actkinson" w:date="2022-08-21T12:18:00Z">
        <w:r w:rsidR="00A77180">
          <w:t>s</w:t>
        </w:r>
      </w:ins>
      <w:r>
        <w:t xml:space="preserve"> solutions in which there is a demarcation between </w:t>
      </w:r>
      <w:ins w:id="44" w:author="Blake Actkinson" w:date="2022-09-07T21:26:00Z">
        <w:r w:rsidR="00313B70">
          <w:t xml:space="preserve">a </w:t>
        </w:r>
      </w:ins>
      <w:del w:id="45" w:author="Blake Actkinson" w:date="2022-09-07T21:26:00Z">
        <w:r w:rsidDel="00313B70">
          <w:delText xml:space="preserve">the </w:delText>
        </w:r>
      </w:del>
      <w:r>
        <w:t>majority of points with little source influence and a smaller subset of source-influenced points elevated in all p</w:t>
      </w:r>
      <w:r w:rsidR="00E32E30">
        <w:t>oll</w:t>
      </w:r>
      <w:r>
        <w:t xml:space="preserve">utants, which </w:t>
      </w:r>
      <w:ins w:id="46" w:author="Blake Actkinson" w:date="2022-08-21T12:18:00Z">
        <w:r w:rsidR="00B4343F">
          <w:t xml:space="preserve">is not </w:t>
        </w:r>
      </w:ins>
      <w:del w:id="47" w:author="Blake Actkinson" w:date="2022-08-21T12:18:00Z">
        <w:r w:rsidDel="00B4343F">
          <w:delText>m</w:delText>
        </w:r>
        <w:r w:rsidR="00E32E30" w:rsidDel="00B4343F">
          <w:delText>ay</w:delText>
        </w:r>
        <w:r w:rsidDel="00B4343F">
          <w:delText xml:space="preserve"> not be </w:delText>
        </w:r>
      </w:del>
      <w:r>
        <w:t>compelling if one’s objective is to determine the specific sources affecting the measurements.</w:t>
      </w:r>
      <w:bookmarkEnd w:id="30"/>
      <w:r>
        <w:t xml:space="preserve"> </w:t>
      </w:r>
    </w:p>
    <w:p w14:paraId="056AD3F4" w14:textId="59E4B69E" w:rsidR="00DF5724" w:rsidRDefault="00E3712F" w:rsidP="00E32E30">
      <w:pPr>
        <w:pStyle w:val="TAMainText"/>
      </w:pPr>
      <w:r>
        <w:t>This raises the question of how to identify source influences within mobile monitoring time series that cover locations ranging from ‘background’ to ‘highly influenced by sources.’ If one could identify source spikes</w:t>
      </w:r>
      <w:del w:id="48" w:author="Blake Actkinson" w:date="2022-10-11T20:09:00Z">
        <w:r w:rsidDel="00C73193">
          <w:delText>,</w:delText>
        </w:r>
      </w:del>
      <w:r>
        <w:t xml:space="preserve"> or plumes within mobile monitoring time series, one could restrict their analysis to these plumes to categorize the different types of sources that affected their mobile monitoring measurements. Plume identification within mobile monitoring time series has been addressed previously. Hagler et al. use a rolling coeffi</w:t>
      </w:r>
      <w:r w:rsidR="00CD707D">
        <w:t>ci</w:t>
      </w:r>
      <w:r>
        <w:t>ent of variation across a 5-s time interval, then flag points with a coefficient greater than 2.</w:t>
      </w:r>
      <w:r w:rsidR="00E64672">
        <w:fldChar w:fldCharType="begin"/>
      </w:r>
      <w:r w:rsidR="0074436B">
        <w:instrText xml:space="preserve"> ADDIN ZOTERO_ITEM CSL_CITATION {"citationID":"3RGkGLp2","properties":{"formattedCitation":"\\super 4\\nosupersub{}","plainCitation":"4","noteIndex":0},"citationItems":[{"id":712,"uris":["http://zotero.org/users/4282478/items/874HQGXS"],"itemData":{"id":712,"type":"article-journal","abstract":"Roadside barriers, such as tree stands or noise barriers, are prevalent in many populated areas and have been shown to affect the dispersion of traffic emissions. If roadside noise barriers or tree stands are found to consistently lower ground-level air pollution concentrations in the near-road environment, this may be a practical strategy for reducing exposures to air contaminants along populated traffic corridors. This study measured ultrafine particle (UFP) concentrations using an instrumented mobile measurement approach, collecting data on major roadways and in near-road locations for more than forty sampling sessions at three locations in central North Carolina, USA. Two of the sampling sites had relatively thin tree stands, one evergreen and one deciduous, along a portion of the roadway. The third sampling site had a brick noise wall along a portion of the road. At 10m from the road, UFPs measured using a mobile sampling platform were lower by approximately 50% behind the brick noise wall relative to a nearby location without a barrier for multiple meteorological conditions. The UFP trends at the vegetative barrier sites were variable and the barrier effect is uncertain. In some cases, higher concentrations were observed behind the vegetative barrier, with respect to the clearing, which may be due to gaps in the thin tree stands allowing the transport of traffic-related air pollution to near-road areas behind the vegetation. On-road sampling revealed no consistent difference in UFP levels in on-road portions of the road with or without a roadside barrier present. These findings support the notion that solid roadside barriers may mitigate near-road impact. Given the co-benefits of vegetative barriers in the urban landscape, research regarding the mitigation potential of vegetative barriers of other configurations (e.g., greater density, wider buffer) is encouraged.","container-title":"Science of The Total Environment","DOI":"10.1016/j.scitotenv.2011.12.002","ISSN":"0048-9697","journalAbbreviation":"Science of The Total Environment","language":"en","page":"7-15","source":"ScienceDirect","title":"Field investigation of roadside vegetative and structural barrier impact on near-road ultrafine particle concentrations under a variety of wind conditions","volume":"419","author":[{"family":"Hagler","given":"Gayle S. W."},{"family":"Lin","given":"Ming-Yeng"},{"family":"Khlystov","given":"Andrey"},{"family":"Baldauf","given":"Richard W."},{"family":"Isakov","given":"Vlad"},{"family":"Faircloth","given":"James"},{"family":"Jackson","given":"Laura E."}],"issued":{"date-parts":[["2012",3,1]]}}}],"schema":"https://github.com/citation-style-language/schema/raw/master/csl-citation.json"} </w:instrText>
      </w:r>
      <w:r w:rsidR="00E64672">
        <w:fldChar w:fldCharType="separate"/>
      </w:r>
      <w:r w:rsidR="00C54D18" w:rsidRPr="00C54D18">
        <w:rPr>
          <w:szCs w:val="24"/>
          <w:vertAlign w:val="superscript"/>
        </w:rPr>
        <w:t>4</w:t>
      </w:r>
      <w:r w:rsidR="00E64672">
        <w:fldChar w:fldCharType="end"/>
      </w:r>
      <w:r>
        <w:t xml:space="preserve"> </w:t>
      </w:r>
      <w:proofErr w:type="spellStart"/>
      <w:r>
        <w:t>Drewnick</w:t>
      </w:r>
      <w:proofErr w:type="spellEnd"/>
      <w:r>
        <w:t xml:space="preserve"> et al. use a different moving window algorithm that calculations the standard deviation of points below a defined back</w:t>
      </w:r>
      <w:r w:rsidR="00CD707D">
        <w:t>gr</w:t>
      </w:r>
      <w:r>
        <w:t>ound threshold</w:t>
      </w:r>
      <w:r w:rsidR="00E32E30">
        <w:t xml:space="preserve"> (</w:t>
      </w:r>
      <m:oMath>
        <m:sSub>
          <m:sSubPr>
            <m:ctrlPr>
              <w:rPr>
                <w:rStyle w:val="PageNumber"/>
                <w:rFonts w:ascii="Cambria Math" w:hAnsi="Cambria Math"/>
              </w:rPr>
            </m:ctrlPr>
          </m:sSubPr>
          <m:e>
            <m:r>
              <m:rPr>
                <m:nor/>
              </m:rPr>
              <w:rPr>
                <w:rStyle w:val="PageNumber"/>
              </w:rPr>
              <m:t>σ</m:t>
            </m:r>
          </m:e>
          <m:sub>
            <m:r>
              <m:rPr>
                <m:nor/>
              </m:rPr>
              <w:rPr>
                <w:rStyle w:val="PageNumber"/>
              </w:rPr>
              <m:t>b</m:t>
            </m:r>
          </m:sub>
        </m:sSub>
      </m:oMath>
      <w:r w:rsidR="00E32E30">
        <w:rPr>
          <w:rStyle w:val="PageNumber"/>
        </w:rPr>
        <w:t>) and flags points which are more than 3</w:t>
      </w:r>
      <m:oMath>
        <m:sSub>
          <m:sSubPr>
            <m:ctrlPr>
              <w:rPr>
                <w:rStyle w:val="PageNumber"/>
                <w:rFonts w:ascii="Cambria Math" w:hAnsi="Cambria Math"/>
              </w:rPr>
            </m:ctrlPr>
          </m:sSubPr>
          <m:e>
            <m:r>
              <m:rPr>
                <m:nor/>
              </m:rPr>
              <w:rPr>
                <w:rStyle w:val="PageNumber"/>
              </w:rPr>
              <m:t>σ</m:t>
            </m:r>
          </m:e>
          <m:sub>
            <m:r>
              <m:rPr>
                <m:nor/>
              </m:rPr>
              <w:rPr>
                <w:rStyle w:val="PageNumber"/>
              </w:rPr>
              <m:t>b</m:t>
            </m:r>
          </m:sub>
        </m:sSub>
      </m:oMath>
      <w:r w:rsidR="00E32E30">
        <w:rPr>
          <w:rStyle w:val="PageNumber"/>
        </w:rPr>
        <w:t xml:space="preserve"> above the previous point. The algorithm then flags subsequent points, increasing the threshold necessary (by a factor of </w:t>
      </w:r>
      <m:oMath>
        <m:rad>
          <m:radPr>
            <m:degHide m:val="1"/>
            <m:ctrlPr>
              <w:rPr>
                <w:rFonts w:ascii="Cambria Math" w:hAnsi="Cambria Math"/>
              </w:rPr>
            </m:ctrlPr>
          </m:radPr>
          <m:deg/>
          <m:e>
            <m:r>
              <m:rPr>
                <m:nor/>
              </m:rPr>
              <w:rPr>
                <w:iCs/>
              </w:rPr>
              <m:t>n</m:t>
            </m:r>
          </m:e>
        </m:rad>
      </m:oMath>
      <w:r w:rsidR="00E32E30">
        <w:t>, in which n is the total number of flagged points) for flagging for every subsequent point beyond the first flagged.</w:t>
      </w:r>
      <w:r w:rsidR="00E64672">
        <w:fldChar w:fldCharType="begin"/>
      </w:r>
      <w:r w:rsidR="0074436B">
        <w:instrText xml:space="preserve"> ADDIN ZOTERO_ITEM CSL_CITATION {"citationID":"qXVbDKeT","properties":{"formattedCitation":"\\super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E64672">
        <w:fldChar w:fldCharType="separate"/>
      </w:r>
      <w:r w:rsidR="00C54D18" w:rsidRPr="00C54D18">
        <w:rPr>
          <w:szCs w:val="24"/>
          <w:vertAlign w:val="superscript"/>
        </w:rPr>
        <w:t>5</w:t>
      </w:r>
      <w:r w:rsidR="00E64672">
        <w:fldChar w:fldCharType="end"/>
      </w:r>
      <w:r w:rsidR="00E32E30">
        <w:t xml:space="preserve"> Others have addressed the plume id</w:t>
      </w:r>
      <w:r w:rsidR="00CD707D">
        <w:t>en</w:t>
      </w:r>
      <w:r w:rsidR="00E32E30">
        <w:t>tif</w:t>
      </w:r>
      <w:r w:rsidR="00CD707D">
        <w:t>i</w:t>
      </w:r>
      <w:r w:rsidR="00E32E30">
        <w:t xml:space="preserve">cation question indirectly through background estimation and removal methods. </w:t>
      </w:r>
    </w:p>
    <w:p w14:paraId="3476DDA6" w14:textId="4D13E858" w:rsidR="00E32E30" w:rsidRDefault="00E32E30" w:rsidP="00E32E30">
      <w:pPr>
        <w:pStyle w:val="TAMainText"/>
      </w:pPr>
      <w:r>
        <w:t>These methods all have drawbacks. In the data used in the present work, the method of Hagler et al.</w:t>
      </w:r>
      <w:r w:rsidR="00E64672">
        <w:fldChar w:fldCharType="begin"/>
      </w:r>
      <w:r w:rsidR="0074436B">
        <w:instrText xml:space="preserve"> ADDIN ZOTERO_ITEM CSL_CITATION {"citationID":"NyTsiXkD","properties":{"formattedCitation":"\\super 4\\nosupersub{}","plainCitation":"4","noteIndex":0},"citationItems":[{"id":712,"uris":["http://zotero.org/users/4282478/items/874HQGXS"],"itemData":{"id":712,"type":"article-journal","abstract":"Roadside barriers, such as tree stands or noise barriers, are prevalent in many populated areas and have been shown to affect the dispersion of traffic emissions. If roadside noise barriers or tree stands are found to consistently lower ground-level air pollution concentrations in the near-road environment, this may be a practical strategy for reducing exposures to air contaminants along populated traffic corridors. This study measured ultrafine particle (UFP) concentrations using an instrumented mobile measurement approach, collecting data on major roadways and in near-road locations for more than forty sampling sessions at three locations in central North Carolina, USA. Two of the sampling sites had relatively thin tree stands, one evergreen and one deciduous, along a portion of the roadway. The third sampling site had a brick noise wall along a portion of the road. At 10m from the road, UFPs measured using a mobile sampling platform were lower by approximately 50% behind the brick noise wall relative to a nearby location without a barrier for multiple meteorological conditions. The UFP trends at the vegetative barrier sites were variable and the barrier effect is uncertain. In some cases, higher concentrations were observed behind the vegetative barrier, with respect to the clearing, which may be due to gaps in the thin tree stands allowing the transport of traffic-related air pollution to near-road areas behind the vegetation. On-road sampling revealed no consistent difference in UFP levels in on-road portions of the road with or without a roadside barrier present. These findings support the notion that solid roadside barriers may mitigate near-road impact. Given the co-benefits of vegetative barriers in the urban landscape, research regarding the mitigation potential of vegetative barriers of other configurations (e.g., greater density, wider buffer) is encouraged.","container-title":"Science of The Total Environment","DOI":"10.1016/j.scitotenv.2011.12.002","ISSN":"0048-9697","journalAbbreviation":"Science of The Total Environment","language":"en","page":"7-15","source":"ScienceDirect","title":"Field investigation of roadside vegetative and structural barrier impact on near-road ultrafine particle concentrations under a variety of wind conditions","volume":"419","author":[{"family":"Hagler","given":"Gayle S. W."},{"family":"Lin","given":"Ming-Yeng"},{"family":"Khlystov","given":"Andrey"},{"family":"Baldauf","given":"Richard W."},{"family":"Isakov","given":"Vlad"},{"family":"Faircloth","given":"James"},{"family":"Jackson","given":"Laura E."}],"issued":{"date-parts":[["2012",3,1]]}}}],"schema":"https://github.com/citation-style-language/schema/raw/master/csl-citation.json"} </w:instrText>
      </w:r>
      <w:r w:rsidR="00E64672">
        <w:fldChar w:fldCharType="separate"/>
      </w:r>
      <w:r w:rsidR="00C54D18" w:rsidRPr="00C54D18">
        <w:rPr>
          <w:szCs w:val="24"/>
          <w:vertAlign w:val="superscript"/>
        </w:rPr>
        <w:t>4</w:t>
      </w:r>
      <w:r w:rsidR="00E64672">
        <w:fldChar w:fldCharType="end"/>
      </w:r>
      <w:r>
        <w:t xml:space="preserve"> flags </w:t>
      </w:r>
      <w:proofErr w:type="spellStart"/>
      <w:r>
        <w:t>few</w:t>
      </w:r>
      <w:proofErr w:type="spellEnd"/>
      <w:r>
        <w:t xml:space="preserve"> to no points at all, suggesting that the method is sensitive to the time series utilized. The algorithm of </w:t>
      </w:r>
      <w:proofErr w:type="spellStart"/>
      <w:r>
        <w:t>Drewnick</w:t>
      </w:r>
      <w:proofErr w:type="spellEnd"/>
      <w:r>
        <w:t xml:space="preserve"> et al. suffers in situations where many plumes appear consecutively to one another, frequently leading to poor performance in those circumstances.</w:t>
      </w:r>
      <w:r w:rsidR="00E64672">
        <w:fldChar w:fldCharType="begin"/>
      </w:r>
      <w:r w:rsidR="0074436B">
        <w:instrText xml:space="preserve"> ADDIN ZOTERO_ITEM CSL_CITATION {"citationID":"Nvo0xMSq","properties":{"formattedCitation":"\\super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E64672">
        <w:fldChar w:fldCharType="separate"/>
      </w:r>
      <w:r w:rsidR="00C54D18" w:rsidRPr="00C54D18">
        <w:rPr>
          <w:szCs w:val="24"/>
          <w:vertAlign w:val="superscript"/>
        </w:rPr>
        <w:t>5</w:t>
      </w:r>
      <w:r w:rsidR="00E64672">
        <w:fldChar w:fldCharType="end"/>
      </w:r>
      <w:r>
        <w:t xml:space="preserve"> Other methods</w:t>
      </w:r>
      <w:r w:rsidR="00A13812">
        <w:t xml:space="preserve"> </w:t>
      </w:r>
      <w:r w:rsidR="00A13812">
        <w:lastRenderedPageBreak/>
        <w:t xml:space="preserve">depend on a time window, which presents problems for complex, multi-day mobile monitoring time series. </w:t>
      </w:r>
    </w:p>
    <w:p w14:paraId="072D31BF" w14:textId="2E686E50" w:rsidR="00A13812" w:rsidRDefault="00A13812" w:rsidP="00E32E30">
      <w:pPr>
        <w:pStyle w:val="TAMainText"/>
      </w:pPr>
      <w:r>
        <w:t>Here we discuss an algorithm to identify plumes in a different manner. The algorithm relies on Density-based S</w:t>
      </w:r>
      <w:r w:rsidR="00CD707D">
        <w:t>pat</w:t>
      </w:r>
      <w:r>
        <w:t>i</w:t>
      </w:r>
      <w:r w:rsidR="00CD707D">
        <w:t>a</w:t>
      </w:r>
      <w:r>
        <w:t>l C</w:t>
      </w:r>
      <w:r w:rsidR="00CD707D">
        <w:t>l</w:t>
      </w:r>
      <w:r>
        <w:t>uster</w:t>
      </w:r>
      <w:r w:rsidR="00CD707D">
        <w:t>i</w:t>
      </w:r>
      <w:r>
        <w:t>ng of Applications with Noise (DBSCAN), a nearest neighbor clustering algorithm.</w:t>
      </w:r>
      <w:r w:rsidR="00913C15">
        <w:fldChar w:fldCharType="begin"/>
      </w:r>
      <w:r w:rsidR="00211948">
        <w:instrText xml:space="preserve"> ADDIN ZOTERO_ITEM CSL_CITATION {"citationID":"7HttEJpI","properties":{"formattedCitation":"\\super 6\\nosupersub{}","plainCitation":"6","noteIndex":0},"citationItems":[{"id":720,"uris":["http://zotero.org/users/4282478/items/KHHTUTWB"],"itemData":{"id":720,"type":"article-journal","abstract":"Clusteringalgorithmasreattractivefor the taskof classidentification in spatial databases.Howevetrh, e applicationto large spatial databasesrises the followingrequirementfsor clustering algorithms: minimalrequirementsof domain knowledgteo determinethe input parameters,discoveryof clusters witharbitraryshapeandgoodefficiencyonlarge databases. Thewell-knowcnlusteringalgorithmsoffer nosolution to the combinatioonf theserequirementsI.n this paper, wepresent the newclustering algorithmDBSCAreNlying on a density-basednotionof clusters whichis designedto discoverclusters of arbitrary shape.DBSCrAeNquiresonly one input parameterandsupportsthe user in determiningan appropriatevaluefor it. Weperformeadn experimentaelvaluation of the effectiveness and efficiency of DBSCAusNing synthetic data and real data of the SEQUO2IA000benchmark.Theresults of our experimentsdemonstratethat (1) DBSCiAsNsignificantlymoreeffective in discoveringclusters of arbitrary shapethan the well-knowanlgorithmCLARANS,and that (2) DBSCAoNutperforms CLARANbyS factorof morethan100in termsof efficiency.","container-title":"Association for the Advancement of Artificial Intelligence","language":"en","page":"6","source":"Zotero","title":"A Density-Based Algorithm for Discovering Clusters in Large Spatial Databases with Noise","author":[{"family":"Ester","given":"Martin"},{"family":"Kriegel","given":"Hans-Peter"},{"family":"Xu","given":"Xiaowei"}],"issued":{"date-parts":[["1996"]]}}}],"schema":"https://github.com/citation-style-language/schema/raw/master/csl-citation.json"} </w:instrText>
      </w:r>
      <w:r w:rsidR="00913C15">
        <w:fldChar w:fldCharType="separate"/>
      </w:r>
      <w:r w:rsidR="00913C15" w:rsidRPr="00913C15">
        <w:rPr>
          <w:szCs w:val="24"/>
          <w:vertAlign w:val="superscript"/>
        </w:rPr>
        <w:t>6</w:t>
      </w:r>
      <w:r w:rsidR="00913C15">
        <w:fldChar w:fldCharType="end"/>
      </w:r>
      <w:r>
        <w:t xml:space="preserve"> DBSCAN clusters points based on whether they fall into predetermined neighborhoods with other points. The technique can cluster points with more complicated shapes (e.g., an “S” embe</w:t>
      </w:r>
      <w:r w:rsidR="00CF2D6F">
        <w:t>d</w:t>
      </w:r>
      <w:r>
        <w:t>ded in noise in two-dimensional space) and is not sensitive to starting values compared to other clustering techniques such as k-means.</w:t>
      </w:r>
      <w:r w:rsidR="00E64672">
        <w:fldChar w:fldCharType="begin"/>
      </w:r>
      <w:r w:rsidR="0074436B">
        <w:instrText xml:space="preserve"> ADDIN ZOTERO_ITEM CSL_CITATION {"citationID":"z1fv5mga","properties":{"formattedCitation":"\\super 7\\nosupersub{}","plainCitation":"7","noteIndex":0},"citationItems":[{"id":750,"uris":["http://zotero.org/users/4282478/items/49B6GQVW"],"itemData":{"id":750,"type":"book","abstract":"Introduction to Data Mining, Second Edition, is intended for use in the Data Mining course. It is also suitable for individuals seeking an introduction to data mining. The text assumes only a modest statistics or mathematics background, and no database knowledge is needed. 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organized into two chapters, beginning with basic concepts that provide necessary background for understanding each data mining technique, followed by more advanced concepts and algorithms. Teaching and Learning Experience This program will provide a better teaching and learning experience-for you and your students. It will help:  Present Fundamental Concepts and Algorithms: Written for the beginner, this text provides both theoretical and practical coverage of all data mining topics. Support Learning: Instructor resources include solutions for exercises and a complete set of lecture slides.","ISBN":"978-0-13-312890-1","language":"en","note":"Google-Books-ID: _ZQ4MQEACAAJ","number-of-pages":"839","publisher":"Pearson","source":"Google Books","title":"Introduction to Data Mining","author":[{"family":"Tan","given":"Pang-Ning"},{"family":"Steinbach","given":"Michael"},{"family":"Karpatne","given":"Anuj"},{"family":"Kumar","given":"Vipin"}],"issued":{"date-parts":[["2019"]]}}}],"schema":"https://github.com/citation-style-language/schema/raw/master/csl-citation.json"} </w:instrText>
      </w:r>
      <w:r w:rsidR="00E64672">
        <w:fldChar w:fldCharType="separate"/>
      </w:r>
      <w:r w:rsidR="00913C15" w:rsidRPr="00913C15">
        <w:rPr>
          <w:szCs w:val="24"/>
          <w:vertAlign w:val="superscript"/>
        </w:rPr>
        <w:t>7</w:t>
      </w:r>
      <w:r w:rsidR="00E64672">
        <w:fldChar w:fldCharType="end"/>
      </w:r>
      <w:r>
        <w:t xml:space="preserve"> Additionally, the algorithm does not require eve</w:t>
      </w:r>
      <w:r w:rsidR="00CF2D6F">
        <w:t>r</w:t>
      </w:r>
      <w:r>
        <w:t>y si</w:t>
      </w:r>
      <w:r w:rsidR="00CF2D6F">
        <w:t>ng</w:t>
      </w:r>
      <w:r>
        <w:t>le point to be</w:t>
      </w:r>
      <w:r w:rsidR="00CF2D6F">
        <w:t xml:space="preserve"> </w:t>
      </w:r>
      <w:r>
        <w:t>clu</w:t>
      </w:r>
      <w:r w:rsidR="00CF2D6F">
        <w:t>s</w:t>
      </w:r>
      <w:r>
        <w:t>tered, allowing for those points that do not neatly fall into</w:t>
      </w:r>
      <w:r w:rsidR="00CF2D6F">
        <w:t xml:space="preserve"> </w:t>
      </w:r>
      <w:r>
        <w:t>a given cluster to be defined as noi</w:t>
      </w:r>
      <w:r w:rsidR="00CF2D6F">
        <w:t>s</w:t>
      </w:r>
      <w:r>
        <w:t xml:space="preserve">e. </w:t>
      </w:r>
    </w:p>
    <w:p w14:paraId="0B0C828E" w14:textId="7DC96B9B" w:rsidR="00A13812" w:rsidRDefault="00EC76D6" w:rsidP="00E32E30">
      <w:pPr>
        <w:pStyle w:val="TAMainText"/>
        <w:rPr>
          <w:ins w:id="49" w:author="Blake Actkinson" w:date="2022-10-17T22:31:00Z"/>
        </w:rPr>
      </w:pPr>
      <w:ins w:id="50" w:author="Blake Actkinson" w:date="2022-08-21T12:20:00Z">
        <w:r>
          <w:t xml:space="preserve">The objective of this work is to establish a new method for detecting plumes in mobile monitoring time series, </w:t>
        </w:r>
        <w:r w:rsidR="00EC21F0">
          <w:t xml:space="preserve">validate its performance, and use it to perform novel analysis that elucidates the impacts of different emission sources across census tracts in the Greater Houston area. </w:t>
        </w:r>
      </w:ins>
      <w:r w:rsidR="00A13812">
        <w:t xml:space="preserve">We utilize DBSCAN by envisioning daily mobile monitoring time series </w:t>
      </w:r>
      <w:del w:id="51" w:author="Griffin, Robert" w:date="2022-09-22T13:52:00Z">
        <w:r w:rsidR="00A13812" w:rsidDel="00A63B1A">
          <w:delText>consisting of</w:delText>
        </w:r>
      </w:del>
      <w:ins w:id="52" w:author="Griffin, Robert" w:date="2022-09-22T13:52:00Z">
        <w:r w:rsidR="00A63B1A">
          <w:t>collected in Houston</w:t>
        </w:r>
        <w:r w:rsidR="00A63B1A" w:rsidRPr="00A63B1A">
          <w:rPr>
            <w:vertAlign w:val="superscript"/>
            <w:rPrChange w:id="53" w:author="Griffin, Robert" w:date="2022-09-22T13:52:00Z">
              <w:rPr/>
            </w:rPrChange>
          </w:rPr>
          <w:t>8,9</w:t>
        </w:r>
        <w:r w:rsidR="00A63B1A">
          <w:t xml:space="preserve"> that includes</w:t>
        </w:r>
      </w:ins>
      <w:r w:rsidR="00A13812">
        <w:t xml:space="preserve"> black carbon (BC), carbon dioxide (CO</w:t>
      </w:r>
      <w:r w:rsidR="00A13812">
        <w:rPr>
          <w:vertAlign w:val="subscript"/>
        </w:rPr>
        <w:t>2</w:t>
      </w:r>
      <w:r w:rsidR="00A13812">
        <w:t>), oxides of nitrogen (nitric oxide (NO) + nitrogen dioxide (NO</w:t>
      </w:r>
      <w:r w:rsidR="00A13812">
        <w:rPr>
          <w:vertAlign w:val="subscript"/>
        </w:rPr>
        <w:t>2</w:t>
      </w:r>
      <w:r w:rsidR="00A13812">
        <w:t>) = NO</w:t>
      </w:r>
      <w:r w:rsidR="00A13812">
        <w:rPr>
          <w:vertAlign w:val="subscript"/>
        </w:rPr>
        <w:t>x</w:t>
      </w:r>
      <w:r w:rsidR="00A13812">
        <w:t xml:space="preserve">) and ultrafine particle number concentrations (UFP) as large numbers of points clustered around a four-dimensional origin with plumes scattered outwards from this origin. </w:t>
      </w:r>
      <w:bookmarkStart w:id="54" w:name="_Hlk113389889"/>
      <w:r w:rsidR="00A13812">
        <w:t>In the DBSCAN context, plumes would be labeled as noi</w:t>
      </w:r>
      <w:r w:rsidR="00CF2D6F">
        <w:t>s</w:t>
      </w:r>
      <w:r w:rsidR="00A13812">
        <w:t>e.</w:t>
      </w:r>
      <w:bookmarkEnd w:id="54"/>
      <w:r w:rsidR="00A13812">
        <w:t xml:space="preserve"> We first describe DBSCAN, then detail how we adapt it for application to mobile monitoring time series. To evaluate performance, we construct a validation set by manually flagging plumes via visual inspection from a randomly chosen subset of days from </w:t>
      </w:r>
      <w:del w:id="55" w:author="Griffin, Robert" w:date="2022-09-22T13:53:00Z">
        <w:r w:rsidR="00A13812" w:rsidDel="00A63B1A">
          <w:delText xml:space="preserve">a </w:delText>
        </w:r>
      </w:del>
      <w:ins w:id="56" w:author="Griffin, Robert" w:date="2022-09-22T13:53:00Z">
        <w:r w:rsidR="00A63B1A">
          <w:t xml:space="preserve">the </w:t>
        </w:r>
      </w:ins>
      <w:r w:rsidR="00A13812">
        <w:t>Houston mobile monitoring campaign.</w:t>
      </w:r>
      <w:r w:rsidR="00E64672">
        <w:fldChar w:fldCharType="begin"/>
      </w:r>
      <w:r w:rsidR="0074436B">
        <w:instrText xml:space="preserve"> ADDIN ZOTERO_ITEM CSL_CITATION {"citationID":"H8k0tiqW","properties":{"formattedCitation":"\\super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rsidR="00A13812">
        <w:t xml:space="preserve"> We use the validation set to tune DBSCAN and other time series-based models and compare performance of all models. We apply the algorithm to the Houston Mobile monitoring </w:t>
      </w:r>
      <w:r w:rsidR="00A13812">
        <w:lastRenderedPageBreak/>
        <w:t xml:space="preserve">dataset to </w:t>
      </w:r>
      <w:r w:rsidR="00CF2D6F">
        <w:t>i</w:t>
      </w:r>
      <w:r w:rsidR="00A13812">
        <w:t>dentify anomalies, which are then clustered into anomaly types li</w:t>
      </w:r>
      <w:r w:rsidR="00CF2D6F">
        <w:t>n</w:t>
      </w:r>
      <w:r w:rsidR="00A13812">
        <w:t xml:space="preserve">ked to specific </w:t>
      </w:r>
      <w:ins w:id="57" w:author="Blake Actkinson" w:date="2022-08-21T12:22:00Z">
        <w:r w:rsidR="00AB0A5C">
          <w:t xml:space="preserve">vehicle </w:t>
        </w:r>
      </w:ins>
      <w:r w:rsidR="00A13812">
        <w:t>emission sources. We tabulate the number of these different anomaly types by census tract</w:t>
      </w:r>
      <w:ins w:id="58" w:author="Blake Actkinson" w:date="2022-08-21T12:23:00Z">
        <w:r w:rsidR="00E753C7">
          <w:t xml:space="preserve"> and derive anomaly frequencies, which </w:t>
        </w:r>
      </w:ins>
      <w:ins w:id="59" w:author="Blake Actkinson" w:date="2022-08-27T09:57:00Z">
        <w:r w:rsidR="00763C1D">
          <w:t>are</w:t>
        </w:r>
      </w:ins>
      <w:ins w:id="60" w:author="Blake Actkinson" w:date="2022-08-21T12:23:00Z">
        <w:r w:rsidR="00E753C7">
          <w:t xml:space="preserve"> conceptualized as the probability of detecting a given anomaly type during the prescribed study period.</w:t>
        </w:r>
      </w:ins>
      <w:r w:rsidR="00A13812">
        <w:t xml:space="preserve"> </w:t>
      </w:r>
      <w:proofErr w:type="gramStart"/>
      <w:ins w:id="61" w:author="Blake Actkinson" w:date="2022-08-27T09:58:00Z">
        <w:r w:rsidR="00D71E9D">
          <w:t>In particular, we</w:t>
        </w:r>
        <w:proofErr w:type="gramEnd"/>
        <w:r w:rsidR="00D71E9D">
          <w:t xml:space="preserve"> demonstrate differences in anomaly frequencies in census tracts across Houston, which can be used to tailor census-tract specific air monitoring regulation and enforcement strategies.</w:t>
        </w:r>
      </w:ins>
      <w:ins w:id="62" w:author="Blake Actkinson" w:date="2022-09-06T20:23:00Z">
        <w:r w:rsidR="00763CCC">
          <w:t xml:space="preserve"> </w:t>
        </w:r>
      </w:ins>
      <w:del w:id="63" w:author="Blake Actkinson" w:date="2022-08-21T12:23:00Z">
        <w:r w:rsidR="00A13812" w:rsidDel="00E753C7">
          <w:delText xml:space="preserve">and </w:delText>
        </w:r>
      </w:del>
      <w:ins w:id="64" w:author="Blake Actkinson" w:date="2022-08-21T12:23:00Z">
        <w:r w:rsidR="00E753C7">
          <w:t xml:space="preserve">We </w:t>
        </w:r>
      </w:ins>
      <w:r w:rsidR="00A13812">
        <w:t>discuss the implications of the method, the results, and future directions for this research.</w:t>
      </w:r>
      <w:ins w:id="65" w:author="Blake Actkinson" w:date="2022-08-21T11:23:00Z">
        <w:r w:rsidR="00024322">
          <w:t xml:space="preserve"> </w:t>
        </w:r>
      </w:ins>
      <w:del w:id="66" w:author="Blake Actkinson" w:date="2022-08-21T11:31:00Z">
        <w:r w:rsidR="00A13812" w:rsidDel="00AD0ED6">
          <w:delText xml:space="preserve"> </w:delText>
        </w:r>
      </w:del>
    </w:p>
    <w:p w14:paraId="333209B4" w14:textId="77777777" w:rsidR="008D1AC0" w:rsidRPr="00A13812" w:rsidRDefault="008D1AC0" w:rsidP="00E32E30">
      <w:pPr>
        <w:pStyle w:val="TAMainText"/>
      </w:pPr>
    </w:p>
    <w:p w14:paraId="7F3771E2" w14:textId="62914320" w:rsidR="00387071" w:rsidRDefault="002B738B" w:rsidP="002B738B">
      <w:pPr>
        <w:pStyle w:val="TAMainText"/>
        <w:numPr>
          <w:ilvl w:val="0"/>
          <w:numId w:val="11"/>
        </w:numPr>
        <w:rPr>
          <w:b/>
          <w:bCs/>
        </w:rPr>
      </w:pPr>
      <w:r>
        <w:rPr>
          <w:b/>
          <w:bCs/>
        </w:rPr>
        <w:t>METHODS</w:t>
      </w:r>
    </w:p>
    <w:p w14:paraId="66EAD40B" w14:textId="672E80AD" w:rsidR="008F79CD" w:rsidRPr="008F79CD" w:rsidRDefault="006C7CAE" w:rsidP="008F79CD">
      <w:pPr>
        <w:pStyle w:val="TAMainText"/>
        <w:numPr>
          <w:ilvl w:val="1"/>
          <w:numId w:val="11"/>
        </w:numPr>
        <w:rPr>
          <w:b/>
          <w:bCs/>
        </w:rPr>
      </w:pPr>
      <w:r>
        <w:rPr>
          <w:b/>
          <w:bCs/>
        </w:rPr>
        <w:t>Data</w:t>
      </w:r>
    </w:p>
    <w:p w14:paraId="5683C6CE" w14:textId="046DFCEA" w:rsidR="006C7CAE" w:rsidRDefault="006C7CAE" w:rsidP="006C7CAE">
      <w:pPr>
        <w:pStyle w:val="TAMainText"/>
      </w:pPr>
      <w:bookmarkStart w:id="67" w:name="_Hlk113553810"/>
      <w:r>
        <w:t>Data were collected during the Houston mobile monitoring campaign and are described in detail elsewhere.</w:t>
      </w:r>
      <w:r w:rsidR="00E64672">
        <w:fldChar w:fldCharType="begin"/>
      </w:r>
      <w:r w:rsidR="0074436B">
        <w:instrText xml:space="preserve"> ADDIN ZOTERO_ITEM CSL_CITATION {"citationID":"xx3MoVAd","properties":{"formattedCitation":"\\super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t xml:space="preserve"> </w:t>
      </w:r>
      <w:ins w:id="68" w:author="Blake Actkinson" w:date="2022-09-05T20:26:00Z">
        <w:r w:rsidR="00A302E0">
          <w:t xml:space="preserve">The campaign’s objective was to </w:t>
        </w:r>
      </w:ins>
      <w:ins w:id="69" w:author="Blake Actkinson" w:date="2022-09-05T20:27:00Z">
        <w:r w:rsidR="00A302E0">
          <w:t xml:space="preserve">measure air pollution </w:t>
        </w:r>
      </w:ins>
      <w:ins w:id="70" w:author="Griffin, Robert" w:date="2022-09-22T13:54:00Z">
        <w:r w:rsidR="00114BC5">
          <w:t xml:space="preserve">on a very fine spatial scale </w:t>
        </w:r>
      </w:ins>
      <w:ins w:id="71" w:author="Blake Actkinson" w:date="2022-09-05T20:27:00Z">
        <w:r w:rsidR="00A302E0">
          <w:t>in 3</w:t>
        </w:r>
      </w:ins>
      <w:ins w:id="72" w:author="Blake Actkinson" w:date="2022-09-05T20:51:00Z">
        <w:r w:rsidR="00187A1F">
          <w:t>5</w:t>
        </w:r>
      </w:ins>
      <w:ins w:id="73" w:author="Blake Actkinson" w:date="2022-09-05T20:27:00Z">
        <w:r w:rsidR="00A302E0">
          <w:t xml:space="preserve"> different census tracts across the Greater Houston area in a 9-month timespan. </w:t>
        </w:r>
      </w:ins>
      <w:ins w:id="74" w:author="Blake Actkinson" w:date="2022-09-05T20:11:00Z">
        <w:r w:rsidR="00015268">
          <w:t>T</w:t>
        </w:r>
      </w:ins>
      <w:del w:id="75" w:author="Blake Actkinson" w:date="2022-09-05T20:11:00Z">
        <w:r w:rsidDel="00015268">
          <w:delText>In brief, t</w:delText>
        </w:r>
      </w:del>
      <w:r>
        <w:t xml:space="preserve">wo Google Street View cars </w:t>
      </w:r>
      <w:ins w:id="76" w:author="Blake Actkinson" w:date="2022-09-05T20:28:00Z">
        <w:r w:rsidR="00A302E0">
          <w:t xml:space="preserve">were driven through these census tracts </w:t>
        </w:r>
      </w:ins>
      <w:del w:id="77" w:author="Blake Actkinson" w:date="2022-09-05T20:28:00Z">
        <w:r w:rsidDel="00A302E0">
          <w:delText xml:space="preserve">drove different census tracts in the Greater Houston area </w:delText>
        </w:r>
      </w:del>
      <w:r>
        <w:t>systematically to evaluate spatial differences in the concentrations of 7 pollutants. In this analysis, we restrict the set of analyzed pollutants to be BC, CO</w:t>
      </w:r>
      <w:r>
        <w:rPr>
          <w:vertAlign w:val="subscript"/>
        </w:rPr>
        <w:t>2</w:t>
      </w:r>
      <w:r>
        <w:t>, UFP, and NO</w:t>
      </w:r>
      <w:r>
        <w:rPr>
          <w:vertAlign w:val="subscript"/>
        </w:rPr>
        <w:t>x</w:t>
      </w:r>
      <w:r>
        <w:t>.</w:t>
      </w:r>
      <w:ins w:id="78" w:author="Blake Actkinson" w:date="2022-09-05T20:28:00Z">
        <w:r w:rsidR="00A302E0">
          <w:t xml:space="preserve"> </w:t>
        </w:r>
      </w:ins>
      <w:ins w:id="79" w:author="Griffin, Robert" w:date="2022-09-22T13:54:00Z">
        <w:r w:rsidR="00114BC5">
          <w:t>Here, w</w:t>
        </w:r>
      </w:ins>
      <w:ins w:id="80" w:author="Blake Actkinson" w:date="2022-09-05T20:28:00Z">
        <w:del w:id="81" w:author="Griffin, Robert" w:date="2022-09-22T13:54:00Z">
          <w:r w:rsidR="00A302E0" w:rsidDel="00114BC5">
            <w:delText>W</w:delText>
          </w:r>
        </w:del>
        <w:r w:rsidR="00A302E0">
          <w:t xml:space="preserve">e </w:t>
        </w:r>
      </w:ins>
      <w:ins w:id="82" w:author="Blake Actkinson" w:date="2022-09-05T20:29:00Z">
        <w:del w:id="83" w:author="Griffin, Robert" w:date="2022-09-22T13:54:00Z">
          <w:r w:rsidR="00A302E0" w:rsidDel="00114BC5">
            <w:delText>discard</w:delText>
          </w:r>
        </w:del>
      </w:ins>
      <w:ins w:id="84" w:author="Griffin, Robert" w:date="2022-09-22T13:54:00Z">
        <w:r w:rsidR="00114BC5">
          <w:t>do not consider</w:t>
        </w:r>
      </w:ins>
      <w:ins w:id="85" w:author="Blake Actkinson" w:date="2022-09-05T20:29:00Z">
        <w:r w:rsidR="00A302E0">
          <w:t xml:space="preserve"> PM</w:t>
        </w:r>
        <w:r w:rsidR="00A302E0">
          <w:rPr>
            <w:vertAlign w:val="subscript"/>
          </w:rPr>
          <w:t>2.5</w:t>
        </w:r>
        <w:r w:rsidR="00A302E0">
          <w:t xml:space="preserve"> and O</w:t>
        </w:r>
        <w:r w:rsidR="00A302E0">
          <w:rPr>
            <w:vertAlign w:val="subscript"/>
          </w:rPr>
          <w:t>3</w:t>
        </w:r>
        <w:r w:rsidR="00A302E0">
          <w:t xml:space="preserve"> due to the</w:t>
        </w:r>
        <w:del w:id="86" w:author="Griffin, Robert" w:date="2022-09-22T13:55:00Z">
          <w:r w:rsidR="00A302E0" w:rsidDel="00114BC5">
            <w:delText>ir</w:delText>
          </w:r>
        </w:del>
        <w:r w:rsidR="00A302E0">
          <w:t xml:space="preserve"> </w:t>
        </w:r>
      </w:ins>
      <w:ins w:id="87" w:author="Griffin, Robert" w:date="2022-09-22T13:55:00Z">
        <w:r w:rsidR="00114BC5">
          <w:t xml:space="preserve">influence of </w:t>
        </w:r>
      </w:ins>
      <w:ins w:id="88" w:author="Blake Actkinson" w:date="2022-09-05T20:29:00Z">
        <w:r w:rsidR="00A302E0">
          <w:t xml:space="preserve">secondary </w:t>
        </w:r>
        <w:del w:id="89" w:author="Griffin, Robert" w:date="2022-09-22T13:55:00Z">
          <w:r w:rsidR="00A302E0" w:rsidDel="00114BC5">
            <w:delText>nature</w:delText>
          </w:r>
        </w:del>
      </w:ins>
      <w:ins w:id="90" w:author="Griffin, Robert" w:date="2022-09-22T13:55:00Z">
        <w:r w:rsidR="00114BC5">
          <w:t>processes</w:t>
        </w:r>
      </w:ins>
      <w:ins w:id="91" w:author="Blake Actkinson" w:date="2022-09-05T20:29:00Z">
        <w:r w:rsidR="00A302E0">
          <w:t>.</w:t>
        </w:r>
      </w:ins>
      <w:r>
        <w:t xml:space="preserve"> </w:t>
      </w:r>
      <w:r w:rsidR="002F59BB">
        <w:t>A table providing the instruments used to measure each respective pollutant is given in Table S1. BC, CO</w:t>
      </w:r>
      <w:r w:rsidR="002F59BB">
        <w:rPr>
          <w:vertAlign w:val="subscript"/>
        </w:rPr>
        <w:t>2</w:t>
      </w:r>
      <w:r w:rsidR="002F59BB">
        <w:t>, and UFP measurements were taken on 1-s time resolution, while NO and NO</w:t>
      </w:r>
      <w:r w:rsidR="002F59BB">
        <w:rPr>
          <w:vertAlign w:val="subscript"/>
        </w:rPr>
        <w:t>2</w:t>
      </w:r>
      <w:r w:rsidR="002F59BB">
        <w:t xml:space="preserve"> measurements were taken on 5-s time resolution.</w:t>
      </w:r>
      <w:ins w:id="92" w:author="Blake Actkinson" w:date="2022-09-05T20:30:00Z">
        <w:r w:rsidR="00A302E0">
          <w:t xml:space="preserve"> </w:t>
        </w:r>
      </w:ins>
      <w:ins w:id="93" w:author="Blake Actkinson" w:date="2022-10-18T22:21:00Z">
        <w:r w:rsidR="00577E07">
          <w:t>With the addition of logged GPS coordinates from each car, the c</w:t>
        </w:r>
      </w:ins>
      <w:ins w:id="94" w:author="Blake Actkinson" w:date="2022-10-18T22:22:00Z">
        <w:r w:rsidR="00577E07">
          <w:t xml:space="preserve">ampaign generated </w:t>
        </w:r>
      </w:ins>
      <w:ins w:id="95" w:author="Blake Actkinson" w:date="2022-09-05T20:30:00Z">
        <w:del w:id="96" w:author="Griffin, Robert" w:date="2022-09-22T13:55:00Z">
          <w:r w:rsidR="00A302E0" w:rsidDel="00114BC5">
            <w:delText>Using</w:delText>
          </w:r>
        </w:del>
      </w:ins>
      <w:ins w:id="97" w:author="Griffin, Robert" w:date="2022-09-22T13:55:00Z">
        <w:del w:id="98" w:author="Blake Actkinson" w:date="2022-10-18T22:22:00Z">
          <w:r w:rsidR="00114BC5" w:rsidDel="00577E07">
            <w:delText xml:space="preserve">Includingrresulted in </w:delText>
          </w:r>
        </w:del>
      </w:ins>
      <w:ins w:id="99" w:author="Blake Actkinson" w:date="2022-09-05T20:30:00Z">
        <w:r w:rsidR="00A302E0">
          <w:t xml:space="preserve">a massive spatiotemporal dataset </w:t>
        </w:r>
        <w:del w:id="100" w:author="Griffin, Robert" w:date="2022-09-22T13:55:00Z">
          <w:r w:rsidR="00A302E0" w:rsidDel="00114BC5">
            <w:delText xml:space="preserve">was collected </w:delText>
          </w:r>
        </w:del>
        <w:r w:rsidR="00A302E0">
          <w:t xml:space="preserve">spanning millions of observations across </w:t>
        </w:r>
        <w:del w:id="101" w:author="Griffin, Robert" w:date="2022-09-22T13:55:00Z">
          <w:r w:rsidR="00A302E0" w:rsidDel="00114BC5">
            <w:delText>a</w:delText>
          </w:r>
        </w:del>
      </w:ins>
      <w:ins w:id="102" w:author="Griffin, Robert" w:date="2022-09-22T13:55:00Z">
        <w:r w:rsidR="00114BC5">
          <w:t>the</w:t>
        </w:r>
      </w:ins>
      <w:ins w:id="103" w:author="Blake Actkinson" w:date="2022-09-05T20:30:00Z">
        <w:r w:rsidR="00A302E0">
          <w:t xml:space="preserve"> 9-month </w:t>
        </w:r>
        <w:commentRangeStart w:id="104"/>
        <w:commentRangeStart w:id="105"/>
        <w:r w:rsidR="00A302E0">
          <w:t>span</w:t>
        </w:r>
      </w:ins>
      <w:commentRangeEnd w:id="104"/>
      <w:r w:rsidR="00114BC5">
        <w:rPr>
          <w:rStyle w:val="CommentReference"/>
        </w:rPr>
        <w:commentReference w:id="104"/>
      </w:r>
      <w:commentRangeEnd w:id="105"/>
      <w:r w:rsidR="003B5B43">
        <w:rPr>
          <w:rStyle w:val="CommentReference"/>
        </w:rPr>
        <w:commentReference w:id="105"/>
      </w:r>
      <w:ins w:id="106" w:author="Blake Actkinson" w:date="2022-09-05T20:30:00Z">
        <w:r w:rsidR="00A302E0">
          <w:t>.</w:t>
        </w:r>
      </w:ins>
    </w:p>
    <w:p w14:paraId="4B63F9A3" w14:textId="3FC65A2D" w:rsidR="008F79CD" w:rsidRDefault="00A302E0" w:rsidP="006C7CAE">
      <w:pPr>
        <w:pStyle w:val="TAMainText"/>
        <w:rPr>
          <w:ins w:id="107" w:author="Blake Actkinson" w:date="2022-10-17T22:31:00Z"/>
        </w:rPr>
      </w:pPr>
      <w:ins w:id="108" w:author="Blake Actkinson" w:date="2022-09-05T20:31:00Z">
        <w:r>
          <w:t>In this work, w</w:t>
        </w:r>
      </w:ins>
      <w:del w:id="109" w:author="Blake Actkinson" w:date="2022-09-05T20:31:00Z">
        <w:r w:rsidR="002F59BB" w:rsidDel="00A302E0">
          <w:delText>W</w:delText>
        </w:r>
      </w:del>
      <w:r w:rsidR="002F59BB">
        <w:t xml:space="preserve">e </w:t>
      </w:r>
      <w:proofErr w:type="gramStart"/>
      <w:r w:rsidR="002F59BB">
        <w:t>create</w:t>
      </w:r>
      <w:proofErr w:type="gramEnd"/>
      <w:r w:rsidR="002F59BB">
        <w:t xml:space="preserve"> a multivariate dataset consisting of the</w:t>
      </w:r>
      <w:del w:id="110" w:author="Blake Actkinson" w:date="2022-09-05T20:31:00Z">
        <w:r w:rsidR="002F59BB" w:rsidDel="00A302E0">
          <w:delText>se</w:delText>
        </w:r>
      </w:del>
      <w:ins w:id="111" w:author="Blake Actkinson" w:date="2022-09-05T20:31:00Z">
        <w:r>
          <w:t xml:space="preserve"> aforementioned</w:t>
        </w:r>
      </w:ins>
      <w:r w:rsidR="002F59BB">
        <w:t xml:space="preserve"> four air pollution variables at 1-s time resolution, along with corresponding latitude/longitude coordinates and </w:t>
      </w:r>
      <w:r w:rsidR="002F59BB">
        <w:lastRenderedPageBreak/>
        <w:t>timestamps</w:t>
      </w:r>
      <w:del w:id="112" w:author="Griffin, Robert" w:date="2022-09-22T13:56:00Z">
        <w:r w:rsidR="002F59BB" w:rsidDel="00114BC5">
          <w:delText>,</w:delText>
        </w:r>
      </w:del>
      <w:r w:rsidR="002F59BB">
        <w:t xml:space="preserve"> that span</w:t>
      </w:r>
      <w:del w:id="113" w:author="Griffin, Robert" w:date="2022-09-22T13:56:00Z">
        <w:r w:rsidR="002F59BB" w:rsidDel="00114BC5">
          <w:delText>s</w:delText>
        </w:r>
      </w:del>
      <w:r w:rsidR="002F59BB">
        <w:t xml:space="preserve"> 277 separate days of sampling</w:t>
      </w:r>
      <w:del w:id="114" w:author="Griffin, Robert" w:date="2022-09-22T13:56:00Z">
        <w:r w:rsidR="002F59BB" w:rsidDel="00114BC5">
          <w:delText>,</w:delText>
        </w:r>
      </w:del>
      <w:r w:rsidR="002F59BB">
        <w:t xml:space="preserve"> for a total of 5,301,507 observations. The BC data were smoothed with a 10-s time window to limit the effects of noise on subsequent analysis. </w:t>
      </w:r>
      <w:bookmarkStart w:id="115" w:name="_Hlk113553631"/>
      <w:ins w:id="116" w:author="Blake Actkinson" w:date="2022-08-21T11:24:00Z">
        <w:r w:rsidR="004F5EDB">
          <w:t xml:space="preserve">In the </w:t>
        </w:r>
      </w:ins>
      <w:ins w:id="117" w:author="Blake Actkinson" w:date="2022-10-18T22:25:00Z">
        <w:r w:rsidR="00EB11B3">
          <w:t xml:space="preserve">original </w:t>
        </w:r>
      </w:ins>
      <w:ins w:id="118" w:author="Blake Actkinson" w:date="2022-08-21T11:24:00Z">
        <w:r w:rsidR="004F5EDB">
          <w:t xml:space="preserve">data set, NO and </w:t>
        </w:r>
        <w:r w:rsidR="004F5EDB" w:rsidRPr="004F5EDB">
          <w:t>NO</w:t>
        </w:r>
        <w:r w:rsidR="004F5EDB">
          <w:rPr>
            <w:vertAlign w:val="subscript"/>
          </w:rPr>
          <w:t>2</w:t>
        </w:r>
        <w:r w:rsidR="004F5EDB">
          <w:t xml:space="preserve"> were taken on a 5-s time resolution, while CO</w:t>
        </w:r>
        <w:r w:rsidR="004F5EDB">
          <w:rPr>
            <w:vertAlign w:val="subscript"/>
          </w:rPr>
          <w:t>2</w:t>
        </w:r>
        <w:r w:rsidR="004F5EDB">
          <w:t xml:space="preserve">, BC, and UFP were all at 1-s resolution. </w:t>
        </w:r>
      </w:ins>
      <w:ins w:id="119" w:author="Blake Actkinson" w:date="2022-08-21T11:25:00Z">
        <w:r w:rsidR="004F45BF">
          <w:t xml:space="preserve">To perform analysis at a finer temporal resolution, </w:t>
        </w:r>
      </w:ins>
      <w:ins w:id="120" w:author="Blake Actkinson" w:date="2022-08-21T11:26:00Z">
        <w:r w:rsidR="00E04136">
          <w:t xml:space="preserve">as well as to address missing data, </w:t>
        </w:r>
      </w:ins>
      <w:ins w:id="121" w:author="Blake Actkinson" w:date="2022-08-21T11:25:00Z">
        <w:r w:rsidR="004F45BF">
          <w:t xml:space="preserve">we </w:t>
        </w:r>
      </w:ins>
      <w:del w:id="122" w:author="Blake Actkinson" w:date="2022-08-21T11:25:00Z">
        <w:r w:rsidR="002F59BB" w:rsidRPr="004F5EDB" w:rsidDel="004F45BF">
          <w:delText>T</w:delText>
        </w:r>
      </w:del>
      <w:del w:id="123" w:author="Blake Actkinson" w:date="2022-09-08T18:16:00Z">
        <w:r w:rsidR="002F59BB" w:rsidRPr="004F5EDB" w:rsidDel="00B90104">
          <w:delText>o</w:delText>
        </w:r>
      </w:del>
      <w:r w:rsidR="002F59BB">
        <w:t xml:space="preserve"> </w:t>
      </w:r>
      <w:del w:id="124" w:author="Blake Actkinson" w:date="2022-08-21T11:26:00Z">
        <w:r w:rsidR="002F59BB" w:rsidDel="00E04136">
          <w:delText>bring NO and NO</w:delText>
        </w:r>
        <w:r w:rsidR="002F59BB" w:rsidDel="00E04136">
          <w:rPr>
            <w:vertAlign w:val="subscript"/>
          </w:rPr>
          <w:delText>2</w:delText>
        </w:r>
        <w:r w:rsidR="002F59BB" w:rsidDel="00E04136">
          <w:delText xml:space="preserve"> measurements to 1-s time resolution </w:delText>
        </w:r>
        <w:r w:rsidR="002F59BB" w:rsidDel="00E72637">
          <w:delText xml:space="preserve">and to address missing data, </w:delText>
        </w:r>
      </w:del>
      <w:ins w:id="125" w:author="Blake Actkinson" w:date="2022-08-21T11:26:00Z">
        <w:r w:rsidR="00E72637">
          <w:t>us</w:t>
        </w:r>
      </w:ins>
      <w:ins w:id="126" w:author="Blake Actkinson" w:date="2022-08-21T11:27:00Z">
        <w:r w:rsidR="00E04136">
          <w:t>e</w:t>
        </w:r>
      </w:ins>
      <w:ins w:id="127" w:author="Blake Actkinson" w:date="2022-08-21T11:26:00Z">
        <w:r w:rsidR="00E72637">
          <w:t xml:space="preserve"> </w:t>
        </w:r>
      </w:ins>
      <w:r w:rsidR="002F59BB">
        <w:t xml:space="preserve">monotone Hermitian splines </w:t>
      </w:r>
      <w:del w:id="128" w:author="Blake Actkinson" w:date="2022-08-21T11:26:00Z">
        <w:r w:rsidR="002F59BB" w:rsidDel="00E72637">
          <w:delText xml:space="preserve">were used </w:delText>
        </w:r>
      </w:del>
      <w:r w:rsidR="002F59BB">
        <w:t xml:space="preserve">to impute missing measurements up to a 6-s time gap. </w:t>
      </w:r>
      <w:ins w:id="129" w:author="Blake Actkinson" w:date="2022-09-08T18:13:00Z">
        <w:r w:rsidR="00FD0986">
          <w:t xml:space="preserve">While previous mobile monitoring studies have fused 5-s data with 1-s </w:t>
        </w:r>
      </w:ins>
      <w:ins w:id="130" w:author="Blake Actkinson" w:date="2022-09-08T18:14:00Z">
        <w:r w:rsidR="00FD0986">
          <w:t>data by repeating the same 5-s measurement each second across the entire interval,</w:t>
        </w:r>
      </w:ins>
      <w:r w:rsidR="00FD0986">
        <w:fldChar w:fldCharType="begin"/>
      </w:r>
      <w:r w:rsidR="00B90104">
        <w:instrText xml:space="preserve"> ADDIN ZOTERO_ITEM CSL_CITATION {"citationID":"xAnrluvZ","properties":{"formattedCitation":"\\super 8,10\\nosupersub{}","plainCitation":"8,10","noteIndex":0},"citationItems":[{"id":108,"uris":["http://zotero.org/users/4282478/items/ZJCS2Z78"],"itemData":{"id":108,"type":"article-journal","abstract":"Diverse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A."}],"issued":{"date-parts":[["2020",2,18]]}}},{"id":814,"uris":["http://zotero.org/users/4282478/items/2P95B4ZG"],"itemData":{"id":814,"type":"article-journal","abstract":"&lt;p&gt;&lt;strong class=\"journal-contentHeaderColor\"&gt;Abstract.&lt;/strong&gt; We investigated spatial and temporal patterns in the concentration and composition of submicron particulate matter (PM&lt;span class=\"inline-formula\"&gt;&lt;sub&gt;1&lt;/sub&gt;&lt;/span&gt;) in Oakland, California, in the summer of 2017 using an aerosol mass spectrometer mounted in a mobile laboratory. We performed &lt;span class=\"inline-formula\"&gt;</w:instrText>
      </w:r>
      <w:r w:rsidR="00B90104">
        <w:rPr>
          <w:rFonts w:ascii="Cambria Math" w:hAnsi="Cambria Math" w:cs="Cambria Math"/>
        </w:rPr>
        <w:instrText>∼</w:instrText>
      </w:r>
      <w:r w:rsidR="00B90104">
        <w:instrText>160&lt;/span&gt;&amp;thinsp;h of mobile sampling in the city over a 20-day period. Measurements are compared for three adjacent neighborhoods with distinct land uses: a central business district (“downtown”), a residential district (“West Oakland”), and a major shipping port (“port”). The average organic aerosol (OA) concentration is 5.3&amp;thinsp;&lt;span class=\"inline-formula\"&gt;µ&lt;/span&gt;g&amp;thinsp;m&lt;span class=\"inline-formula\"&gt;&lt;sup&gt;−3&lt;/sup&gt;&lt;/span&gt; and contributes &lt;span class=\"inline-formula\"&gt;</w:instrText>
      </w:r>
      <w:r w:rsidR="00B90104">
        <w:rPr>
          <w:rFonts w:ascii="Cambria Math" w:hAnsi="Cambria Math" w:cs="Cambria Math"/>
        </w:rPr>
        <w:instrText>∼</w:instrText>
      </w:r>
      <w:r w:rsidR="00B90104">
        <w:instrText>50&lt;/span&gt;&amp;thinsp;% of the PM&lt;span class=\"inline-formula\"&gt;&lt;sub&gt;1&lt;/sub&gt;&lt;/span&gt; mass. OA concentrations in downtown are, on average, 1.5&amp;thinsp;&lt;span class=\"inline-formula\"&gt;µ&lt;/span&gt;g&amp;thinsp;m&lt;span class=\"inline-formula\"&gt;&lt;sup&gt;−3&lt;/sup&gt;&lt;/span&gt; higher than in West Oakland and port. We decomposed OA into three factors using positive matrix factorization: hydrocarbon-like OA (HOA; 20&amp;thinsp;% average contribution), cooking OA (COA; 25&amp;thinsp;%), and less-oxidized oxygenated OA (LO-OOA; 55&amp;thinsp;%). The collective 45&amp;thinsp;% contribution from primary OA (HOA&amp;thinsp;&lt;span class=\"inline-formula\"&gt;+&lt;/span&gt;&amp;thinsp;COA) emphasizes the importance of primary emissions in Oakland. The dominant source of primary OA shifts from HOA-rich in the morning to COA-rich after lunchtime. COA in downtown is consistently higher than West Oakland and port due to a large number of restaurants. HOA exhibits variability in space and time. The morning-time HOA concentration in downtown is twice that in port, but port HOA increases more than two-fold during midday, likely because trucking activity at the port peaks at that time. While it is challenging to mathematically apportion traffic-emitted OA between drayage trucks and cars, combining measurements of OA with black carbon and CO suggests that while trucks have an important effect on OA and BC at the port, gasoline-engine cars are the dominant source of traffic emissions in the rest of Oakland. Despite the expectation of being spatially uniform, LO-OOA also exhibits spatial differences. Morning-time LO-OOA in downtown is roughly 25&amp;thinsp;% (&lt;span class=\"inline-formula\"&gt;</w:instrText>
      </w:r>
      <w:r w:rsidR="00B90104">
        <w:rPr>
          <w:rFonts w:ascii="Cambria Math" w:hAnsi="Cambria Math" w:cs="Cambria Math"/>
        </w:rPr>
        <w:instrText>∼</w:instrText>
      </w:r>
      <w:r w:rsidR="00B90104">
        <w:instrText xml:space="preserve">0.6&lt;/span&gt;&amp;thinsp;&lt;span class=\"inline-formula\"&gt;µ&lt;/span&gt;g&amp;thinsp;m&lt;span class=\"inline-formula\"&gt;&lt;sup&gt;−3&lt;/sup&gt;&lt;/span&gt;) higher than the rest of Oakland. Even as the entire domain approaches a more uniform photochemical state in the afternoon, downtown LO-OOA remains statistically higher than West Oakland and port, suggesting that downtown is a microenvironment with higher photochemical activity. Higher concentrations of particulate sulfate (also of secondary origin) with no direct sources in Oakland further reflect higher photochemical activity in downtown. A combination of several factors (poor ventilation of air masses in street canyons, higher concentrations of precursor gases, higher concentrations of the hydroxyl radical) likely results in the proposed high photochemical activity in downtown. Lastly, through Van Krevelen analysis of the elemental ratios (H&amp;thinsp;&lt;span class=\"inline-formula\"&gt;∕&lt;/span&gt;&amp;thinsp;C, O&amp;thinsp;&lt;span class=\"inline-formula\"&gt;∕&lt;/span&gt;&amp;thinsp;C) of the OA, we show that OA in Oakland is more chemically reduced than several other urban areas. This underscores the importance of primary emissions in Oakland. We also show that mixing of oceanic air masses with these primary emissions in Oakland is an important processing mechanism that governs the overall OA composition in Oakland.&lt;/p&gt;","container-title":"Atmospheric Chemistry and Physics","DOI":"10.5194/acp-18-16325-2018","ISSN":"1680-7316","issue":"22","language":"English","note":"publisher: Copernicus GmbH","page":"16325-16344","source":"acp.copernicus.org","title":"High-spatial-resolution mapping and source apportionment of aerosol composition in Oakland, California, using mobile aerosol mass spectrometry","volume":"18","author":[{"family":"Shah","given":"Rishabh U."},{"family":"Robinson","given":"Ellis S."},{"family":"Gu","given":"Peishi"},{"family":"Robinson","given":"Allen L."},{"family":"Apte","given":"Joshua S."},{"family":"Presto","given":"Albert A."}],"issued":{"date-parts":[["2018",11,16]]}}}],"schema":"https://github.com/citation-style-language/schema/raw/master/csl-citation.json"} </w:instrText>
      </w:r>
      <w:r w:rsidR="00FD0986">
        <w:fldChar w:fldCharType="separate"/>
      </w:r>
      <w:r w:rsidR="00B90104" w:rsidRPr="00B90104">
        <w:rPr>
          <w:szCs w:val="24"/>
          <w:vertAlign w:val="superscript"/>
        </w:rPr>
        <w:t>8,10</w:t>
      </w:r>
      <w:r w:rsidR="00FD0986">
        <w:fldChar w:fldCharType="end"/>
      </w:r>
      <w:ins w:id="131" w:author="Blake Actkinson" w:date="2022-09-08T18:14:00Z">
        <w:r w:rsidR="00FD0986">
          <w:t xml:space="preserve"> we argue that using spline</w:t>
        </w:r>
      </w:ins>
      <w:ins w:id="132" w:author="Blake Actkinson" w:date="2022-09-08T18:19:00Z">
        <w:r w:rsidR="00B90104">
          <w:t>s</w:t>
        </w:r>
      </w:ins>
      <w:ins w:id="133" w:author="Blake Actkinson" w:date="2022-09-08T18:14:00Z">
        <w:r w:rsidR="00FD0986">
          <w:t xml:space="preserve"> provides a better estimate o</w:t>
        </w:r>
      </w:ins>
      <w:ins w:id="134" w:author="Blake Actkinson" w:date="2022-09-08T18:15:00Z">
        <w:r w:rsidR="00FD0986">
          <w:t xml:space="preserve">f missing 1-s </w:t>
        </w:r>
        <w:commentRangeStart w:id="135"/>
        <w:r w:rsidR="00FD0986">
          <w:t>information</w:t>
        </w:r>
      </w:ins>
      <w:commentRangeEnd w:id="135"/>
      <w:r w:rsidR="00114BC5">
        <w:rPr>
          <w:rStyle w:val="CommentReference"/>
        </w:rPr>
        <w:commentReference w:id="135"/>
      </w:r>
      <w:ins w:id="136" w:author="Blake Actkinson" w:date="2022-10-11T22:07:00Z">
        <w:r w:rsidR="00753254">
          <w:t xml:space="preserve"> in this cont</w:t>
        </w:r>
      </w:ins>
      <w:ins w:id="137" w:author="Blake Actkinson" w:date="2022-10-11T22:08:00Z">
        <w:r w:rsidR="00753254">
          <w:t>ext</w:t>
        </w:r>
      </w:ins>
      <w:ins w:id="138" w:author="Blake Actkinson" w:date="2022-09-08T18:15:00Z">
        <w:r w:rsidR="00FD0986">
          <w:t>.</w:t>
        </w:r>
      </w:ins>
      <w:bookmarkEnd w:id="115"/>
      <w:ins w:id="139" w:author="Blake Actkinson" w:date="2022-10-11T22:34:00Z">
        <w:r w:rsidR="005B2D0D">
          <w:t xml:space="preserve"> Previous studies have </w:t>
        </w:r>
      </w:ins>
      <w:ins w:id="140" w:author="Blake Actkinson" w:date="2022-10-11T22:35:00Z">
        <w:r w:rsidR="005B2D0D">
          <w:t>focused on preserving the spatial meaning of concentration plotted on maps at very fine spatial intervals; here</w:t>
        </w:r>
      </w:ins>
      <w:ins w:id="141" w:author="Blake Actkinson" w:date="2022-10-15T13:49:00Z">
        <w:r w:rsidR="004F7CAA">
          <w:t>,</w:t>
        </w:r>
      </w:ins>
      <w:ins w:id="142" w:author="Blake Actkinson" w:date="2022-10-11T22:35:00Z">
        <w:r w:rsidR="005B2D0D">
          <w:t xml:space="preserve"> we are more interested in</w:t>
        </w:r>
      </w:ins>
      <w:ins w:id="143" w:author="Blake Actkinson" w:date="2022-10-15T13:49:00Z">
        <w:r w:rsidR="004F7CAA">
          <w:t xml:space="preserve"> estimating temporal variations</w:t>
        </w:r>
      </w:ins>
      <w:ins w:id="144" w:author="Blake Actkinson" w:date="2022-10-15T13:50:00Z">
        <w:r w:rsidR="004F7CAA">
          <w:t xml:space="preserve"> in missing concentrations</w:t>
        </w:r>
      </w:ins>
      <w:ins w:id="145" w:author="Blake Actkinson" w:date="2022-10-11T22:35:00Z">
        <w:r w:rsidR="005B2D0D">
          <w:t xml:space="preserve">, </w:t>
        </w:r>
      </w:ins>
      <w:ins w:id="146" w:author="Blake Actkinson" w:date="2022-10-15T13:50:00Z">
        <w:r w:rsidR="004F7CAA">
          <w:t xml:space="preserve">and splines are suitable tools to do so </w:t>
        </w:r>
      </w:ins>
      <w:ins w:id="147" w:author="Blake Actkinson" w:date="2022-10-18T22:23:00Z">
        <w:r w:rsidR="00577E07">
          <w:t>for</w:t>
        </w:r>
      </w:ins>
      <w:ins w:id="148" w:author="Blake Actkinson" w:date="2022-10-15T13:50:00Z">
        <w:r w:rsidR="004F7CAA">
          <w:t xml:space="preserve"> brief, </w:t>
        </w:r>
      </w:ins>
      <w:ins w:id="149" w:author="Blake Actkinson" w:date="2022-10-15T13:49:00Z">
        <w:r w:rsidR="004F7CAA">
          <w:t>6</w:t>
        </w:r>
      </w:ins>
      <w:ins w:id="150" w:author="Blake Actkinson" w:date="2022-10-11T22:36:00Z">
        <w:r w:rsidR="005B2D0D">
          <w:t>-s intervals.</w:t>
        </w:r>
      </w:ins>
      <w:ins w:id="151" w:author="Blake Actkinson" w:date="2022-10-11T22:08:00Z">
        <w:r w:rsidR="00753254">
          <w:t xml:space="preserve"> </w:t>
        </w:r>
      </w:ins>
      <w:ins w:id="152" w:author="Blake Actkinson" w:date="2022-09-08T18:13:00Z">
        <w:r w:rsidR="00FD0986">
          <w:t xml:space="preserve"> </w:t>
        </w:r>
      </w:ins>
      <w:r w:rsidR="002F59BB">
        <w:t>Total imputed percentages for each pollutant were 1.06%, 80.0%, 80.0%, 0.42% and 0.49% for BC, NO, NO</w:t>
      </w:r>
      <w:r w:rsidR="002F59BB">
        <w:rPr>
          <w:vertAlign w:val="subscript"/>
        </w:rPr>
        <w:t>2</w:t>
      </w:r>
      <w:r w:rsidR="002F59BB">
        <w:t>, CO</w:t>
      </w:r>
      <w:r w:rsidR="002F59BB">
        <w:rPr>
          <w:vertAlign w:val="subscript"/>
        </w:rPr>
        <w:t>2</w:t>
      </w:r>
      <w:r w:rsidR="002F59BB">
        <w:t>, and UFP respectively; 90.1% of NO</w:t>
      </w:r>
      <w:r w:rsidR="002F59BB">
        <w:rPr>
          <w:vertAlign w:val="subscript"/>
        </w:rPr>
        <w:t>x</w:t>
      </w:r>
      <w:r w:rsidR="002F59BB">
        <w:t xml:space="preserve"> real</w:t>
      </w:r>
      <w:r w:rsidR="00115FFB">
        <w:t>i</w:t>
      </w:r>
      <w:r w:rsidR="002F59BB">
        <w:t>zations had at least one imputed measurement</w:t>
      </w:r>
      <w:r w:rsidR="004F7CAA">
        <w:t xml:space="preserve">. </w:t>
      </w:r>
      <w:r w:rsidR="002F59BB">
        <w:t>Any multivariate realization with at least one missing observation in a variable not imputed was excluded otherwise. Days</w:t>
      </w:r>
      <w:ins w:id="153" w:author="Blake Actkinson" w:date="2022-10-18T22:25:00Z">
        <w:r w:rsidR="00577E07">
          <w:t xml:space="preserve"> in which the cars operated</w:t>
        </w:r>
      </w:ins>
      <w:r w:rsidR="002F59BB">
        <w:t xml:space="preserve"> had to possess a minimum of 600 </w:t>
      </w:r>
      <w:del w:id="154" w:author="Blake Actkinson" w:date="2022-10-18T22:26:00Z">
        <w:r w:rsidR="002F59BB" w:rsidDel="00EB11B3">
          <w:delText xml:space="preserve">realizations </w:delText>
        </w:r>
      </w:del>
      <w:ins w:id="155" w:author="Blake Actkinson" w:date="2022-10-18T22:26:00Z">
        <w:r w:rsidR="00EB11B3">
          <w:t>measurements</w:t>
        </w:r>
        <w:r w:rsidR="00EB11B3">
          <w:t xml:space="preserve"> </w:t>
        </w:r>
      </w:ins>
      <w:r w:rsidR="002F59BB">
        <w:t xml:space="preserve">to be included in the analysis. </w:t>
      </w:r>
      <w:bookmarkStart w:id="156" w:name="_Hlk113553698"/>
      <w:ins w:id="157" w:author="Blake Actkinson" w:date="2022-09-05T20:32:00Z">
        <w:r w:rsidR="0074436B">
          <w:t xml:space="preserve">Using road shapefiles available through the </w:t>
        </w:r>
        <w:proofErr w:type="spellStart"/>
        <w:r w:rsidR="0074436B">
          <w:t>TigerLINE</w:t>
        </w:r>
        <w:proofErr w:type="spellEnd"/>
        <w:r w:rsidR="0074436B">
          <w:t xml:space="preserve"> road database,</w:t>
        </w:r>
      </w:ins>
      <w:r w:rsidR="00BE7669">
        <w:fldChar w:fldCharType="begin"/>
      </w:r>
      <w:r w:rsidR="00BE7669">
        <w:instrText xml:space="preserve"> ADDIN ZOTERO_ITEM CSL_CITATION {"citationID":"1fErJVsF","properties":{"formattedCitation":"\\super 11\\nosupersub{}","plainCitation":"11","noteIndex":0},"citationItems":[{"id":70,"uris":["http://zotero.org/users/4282478/items/PGP7JDTY"],"itemData":{"id":70,"type":"webpage","title":"TIGER/Line Shapefile, 2018, county, Harris County, TX, All Roads County-based Shapefile - Data.gov","URL":"https://catalog.data.gov/dataset/tiger-line-shapefile-2018-county-harris-county-tx-all-roads-county-based-shapefile","accessed":{"date-parts":[["2020",12,14]]}}}],"schema":"https://github.com/citation-style-language/schema/raw/master/csl-citation.json"} </w:instrText>
      </w:r>
      <w:r w:rsidR="00BE7669">
        <w:fldChar w:fldCharType="separate"/>
      </w:r>
      <w:r w:rsidR="00BE7669" w:rsidRPr="00BE7669">
        <w:rPr>
          <w:szCs w:val="24"/>
          <w:vertAlign w:val="superscript"/>
        </w:rPr>
        <w:t>11</w:t>
      </w:r>
      <w:r w:rsidR="00BE7669">
        <w:fldChar w:fldCharType="end"/>
      </w:r>
      <w:ins w:id="158" w:author="Blake Actkinson" w:date="2022-09-05T20:32:00Z">
        <w:r w:rsidR="0074436B">
          <w:t xml:space="preserve"> we assign road categories to each of our points based on their respective latitude and longitude coordinates. </w:t>
        </w:r>
      </w:ins>
      <w:bookmarkEnd w:id="156"/>
      <w:r w:rsidR="002F59BB">
        <w:t>To be consistent with Miller and Actkinson et al.,</w:t>
      </w:r>
      <w:r w:rsidR="00E64672">
        <w:fldChar w:fldCharType="begin"/>
      </w:r>
      <w:r w:rsidR="0074436B">
        <w:instrText xml:space="preserve"> ADDIN ZOTERO_ITEM CSL_CITATION {"citationID":"If4JD8wT","properties":{"formattedCitation":"\\super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rsidR="002F59BB">
        <w:t xml:space="preserve"> we restrict our analysis to points with logged latitude/longitude coordinates on primary, se</w:t>
      </w:r>
      <w:r w:rsidR="008F79CD">
        <w:t>condary, local, and private roads, as well as ramps and service drives</w:t>
      </w:r>
      <w:ins w:id="159" w:author="Blake Actkinson" w:date="2022-09-05T20:33:00Z">
        <w:del w:id="160" w:author="Griffin, Robert" w:date="2022-09-22T13:57:00Z">
          <w:r w:rsidR="0074436B" w:rsidDel="00114BC5">
            <w:delText>,</w:delText>
          </w:r>
        </w:del>
        <w:r w:rsidR="0074436B">
          <w:t xml:space="preserve"> </w:t>
        </w:r>
        <w:del w:id="161" w:author="Griffin, Robert" w:date="2022-09-22T13:57:00Z">
          <w:r w:rsidR="0074436B" w:rsidDel="00114BC5">
            <w:delText>since</w:delText>
          </w:r>
        </w:del>
      </w:ins>
      <w:ins w:id="162" w:author="Griffin, Robert" w:date="2022-09-22T13:57:00Z">
        <w:r w:rsidR="00114BC5">
          <w:t>because</w:t>
        </w:r>
      </w:ins>
      <w:ins w:id="163" w:author="Blake Actkinson" w:date="2022-09-05T20:33:00Z">
        <w:r w:rsidR="0074436B">
          <w:t xml:space="preserve"> these are roads typically relevant to an individual’s exposure</w:t>
        </w:r>
      </w:ins>
      <w:del w:id="164" w:author="Blake Actkinson" w:date="2022-09-05T20:33:00Z">
        <w:r w:rsidR="008F79CD" w:rsidDel="0074436B">
          <w:delText xml:space="preserve"> as defined by the TigerLINE census</w:delText>
        </w:r>
      </w:del>
      <w:r w:rsidR="008F79CD">
        <w:t>.</w:t>
      </w:r>
      <w:r w:rsidR="00E64672">
        <w:fldChar w:fldCharType="begin"/>
      </w:r>
      <w:r w:rsidR="00B90104">
        <w:instrText xml:space="preserve"> ADDIN ZOTERO_ITEM CSL_CITATION {"citationID":"64sYJUik","properties":{"formattedCitation":"\\super 11\\nosupersub{}","plainCitation":"11","noteIndex":0},"citationItems":[{"id":70,"uris":["http://zotero.org/users/4282478/items/PGP7JDTY"],"itemData":{"id":70,"type":"webpage","title":"TIGER/Line Shapefile, 2018, county, Harris County, TX, All Roads County-based Shapefile - Data.gov","URL":"https://catalog.data.gov/dataset/tiger-line-shapefile-2018-county-harris-county-tx-all-roads-county-based-shapefile","accessed":{"date-parts":[["2020",12,14]]}}}],"schema":"https://github.com/citation-style-language/schema/raw/master/csl-citation.json"} </w:instrText>
      </w:r>
      <w:r w:rsidR="00E64672">
        <w:fldChar w:fldCharType="separate"/>
      </w:r>
      <w:r w:rsidR="00B90104" w:rsidRPr="00B90104">
        <w:rPr>
          <w:szCs w:val="24"/>
          <w:vertAlign w:val="superscript"/>
        </w:rPr>
        <w:t>11</w:t>
      </w:r>
      <w:r w:rsidR="00E64672">
        <w:fldChar w:fldCharType="end"/>
      </w:r>
      <w:r w:rsidR="008F79CD">
        <w:t xml:space="preserve"> </w:t>
      </w:r>
      <w:ins w:id="165" w:author="Blake Actkinson" w:date="2022-09-05T20:33:00Z">
        <w:r w:rsidR="0074436B">
          <w:t xml:space="preserve">To account for GPS error, </w:t>
        </w:r>
      </w:ins>
      <w:del w:id="166" w:author="Blake Actkinson" w:date="2022-09-05T20:33:00Z">
        <w:r w:rsidR="008F79CD" w:rsidDel="0074436B">
          <w:delText xml:space="preserve">Additionally, </w:delText>
        </w:r>
      </w:del>
      <w:r w:rsidR="008F79CD">
        <w:t xml:space="preserve">we remove logged </w:t>
      </w:r>
      <w:del w:id="167" w:author="Blake Actkinson" w:date="2022-09-05T20:33:00Z">
        <w:r w:rsidR="008F79CD" w:rsidDel="0074436B">
          <w:delText>global positioning system (</w:delText>
        </w:r>
      </w:del>
      <w:r w:rsidR="008F79CD">
        <w:t>GPS</w:t>
      </w:r>
      <w:del w:id="168" w:author="Blake Actkinson" w:date="2022-09-05T20:33:00Z">
        <w:r w:rsidR="008F79CD" w:rsidDel="0074436B">
          <w:delText>)</w:delText>
        </w:r>
      </w:del>
      <w:r w:rsidR="008F79CD">
        <w:t xml:space="preserve"> coordinates </w:t>
      </w:r>
      <w:ins w:id="169" w:author="Blake Actkinson" w:date="2022-09-05T20:34:00Z">
        <w:r w:rsidR="0074436B">
          <w:t xml:space="preserve">whose nearest neighbor distance to a </w:t>
        </w:r>
      </w:ins>
      <w:del w:id="170" w:author="Blake Actkinson" w:date="2022-09-05T20:34:00Z">
        <w:r w:rsidR="008F79CD" w:rsidDel="0074436B">
          <w:delText xml:space="preserve">more than 30 m away from a given </w:delText>
        </w:r>
      </w:del>
      <w:proofErr w:type="spellStart"/>
      <w:r w:rsidR="008F79CD">
        <w:t>TigerLINE</w:t>
      </w:r>
      <w:proofErr w:type="spellEnd"/>
      <w:r w:rsidR="008F79CD">
        <w:t xml:space="preserve"> shapefile point</w:t>
      </w:r>
      <w:ins w:id="171" w:author="Blake Actkinson" w:date="2022-09-05T20:34:00Z">
        <w:r w:rsidR="0074436B">
          <w:t xml:space="preserve"> is more than 30 m</w:t>
        </w:r>
        <w:del w:id="172" w:author="Griffin, Robert" w:date="2022-09-22T13:57:00Z">
          <w:r w:rsidR="0074436B" w:rsidDel="00114BC5">
            <w:delText xml:space="preserve"> </w:delText>
          </w:r>
        </w:del>
      </w:ins>
      <w:ins w:id="173" w:author="Blake Actkinson" w:date="2022-09-05T20:35:00Z">
        <w:del w:id="174" w:author="Griffin, Robert" w:date="2022-09-22T13:57:00Z">
          <w:r w:rsidR="0074436B" w:rsidDel="00114BC5">
            <w:delText>away</w:delText>
          </w:r>
        </w:del>
        <w:r w:rsidR="0074436B">
          <w:t>.</w:t>
        </w:r>
      </w:ins>
      <w:del w:id="175" w:author="Blake Actkinson" w:date="2022-09-05T20:34:00Z">
        <w:r w:rsidR="008F79CD" w:rsidDel="0074436B">
          <w:delText>, as these points were subject to GPS error,</w:delText>
        </w:r>
      </w:del>
      <w:r w:rsidR="008F79CD">
        <w:t xml:space="preserve"> </w:t>
      </w:r>
      <w:del w:id="176" w:author="Blake Actkinson" w:date="2022-09-05T20:35:00Z">
        <w:r w:rsidR="008F79CD" w:rsidDel="0074436B">
          <w:delText>as</w:delText>
        </w:r>
      </w:del>
      <w:ins w:id="177" w:author="Blake Actkinson" w:date="2022-09-05T20:35:00Z">
        <w:r w:rsidR="0074436B">
          <w:t xml:space="preserve"> Additionally, we observed evidence of the vehicles sampling their own exhaust when driving to and from dead ends</w:t>
        </w:r>
      </w:ins>
      <w:ins w:id="178" w:author="Blake Actkinson" w:date="2022-09-05T20:36:00Z">
        <w:r w:rsidR="0074436B">
          <w:t xml:space="preserve"> in a previous analysis of the </w:t>
        </w:r>
        <w:r w:rsidR="0074436B">
          <w:lastRenderedPageBreak/>
          <w:t>dataset</w:t>
        </w:r>
      </w:ins>
      <w:ins w:id="179" w:author="Blake Actkinson" w:date="2022-09-05T20:35:00Z">
        <w:r w:rsidR="0074436B">
          <w:t>.</w:t>
        </w:r>
      </w:ins>
      <w:r w:rsidR="0074436B">
        <w:fldChar w:fldCharType="begin"/>
      </w:r>
      <w:r w:rsidR="0074436B">
        <w:instrText xml:space="preserve"> ADDIN ZOTERO_ITEM CSL_CITATION {"citationID":"dZUzEUus","properties":{"formattedCitation":"\\super 8\\nosupersub{}","plainCitation":"8","noteIndex":0},"citationItems":[{"id":108,"uris":["http://zotero.org/users/4282478/items/ZJCS2Z78"],"itemData":{"id":108,"type":"article-journal","abstract":"Diverse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A."}],"issued":{"date-parts":[["2020",2,18]]}}}],"schema":"https://github.com/citation-style-language/schema/raw/master/csl-citation.json"} </w:instrText>
      </w:r>
      <w:r w:rsidR="0074436B">
        <w:fldChar w:fldCharType="separate"/>
      </w:r>
      <w:r w:rsidR="0074436B" w:rsidRPr="0074436B">
        <w:rPr>
          <w:szCs w:val="24"/>
          <w:vertAlign w:val="superscript"/>
        </w:rPr>
        <w:t>8</w:t>
      </w:r>
      <w:r w:rsidR="0074436B">
        <w:fldChar w:fldCharType="end"/>
      </w:r>
      <w:r w:rsidR="008F79CD">
        <w:t xml:space="preserve"> </w:t>
      </w:r>
      <w:ins w:id="180" w:author="Blake Actkinson" w:date="2022-09-05T20:36:00Z">
        <w:del w:id="181" w:author="Griffin, Robert" w:date="2022-09-22T13:57:00Z">
          <w:r w:rsidR="0074436B" w:rsidDel="00114BC5">
            <w:delText>Since the objective of the work is to</w:delText>
          </w:r>
        </w:del>
      </w:ins>
      <w:ins w:id="182" w:author="Griffin, Robert" w:date="2022-09-22T13:57:00Z">
        <w:r w:rsidR="00114BC5">
          <w:t>Because we do</w:t>
        </w:r>
      </w:ins>
      <w:ins w:id="183" w:author="Blake Actkinson" w:date="2022-09-05T20:36:00Z">
        <w:r w:rsidR="0074436B">
          <w:t xml:space="preserve"> not </w:t>
        </w:r>
      </w:ins>
      <w:ins w:id="184" w:author="Blake Actkinson" w:date="2022-10-18T22:27:00Z">
        <w:r w:rsidR="004D208E">
          <w:t>want</w:t>
        </w:r>
      </w:ins>
      <w:ins w:id="185" w:author="Griffin, Robert" w:date="2022-09-22T13:57:00Z">
        <w:del w:id="186" w:author="Blake Actkinson" w:date="2022-10-18T22:27:00Z">
          <w:r w:rsidR="00114BC5" w:rsidDel="004D208E">
            <w:delText>aim</w:delText>
          </w:r>
        </w:del>
        <w:r w:rsidR="00114BC5">
          <w:t xml:space="preserve"> to </w:t>
        </w:r>
      </w:ins>
      <w:ins w:id="187" w:author="Blake Actkinson" w:date="2022-09-05T20:36:00Z">
        <w:r w:rsidR="0074436B">
          <w:t>characterize</w:t>
        </w:r>
      </w:ins>
      <w:ins w:id="188" w:author="Blake Actkinson" w:date="2022-09-05T20:37:00Z">
        <w:r w:rsidR="0074436B">
          <w:t xml:space="preserve"> </w:t>
        </w:r>
        <w:del w:id="189" w:author="Griffin, Robert" w:date="2022-09-22T13:57:00Z">
          <w:r w:rsidR="0074436B" w:rsidDel="00114BC5">
            <w:delText>each</w:delText>
          </w:r>
        </w:del>
      </w:ins>
      <w:ins w:id="190" w:author="Blake Actkinson" w:date="2022-10-18T22:26:00Z">
        <w:r w:rsidR="004D208E">
          <w:t>our own</w:t>
        </w:r>
      </w:ins>
      <w:ins w:id="191" w:author="Griffin, Robert" w:date="2022-09-22T13:57:00Z">
        <w:del w:id="192" w:author="Blake Actkinson" w:date="2022-10-18T22:26:00Z">
          <w:r w:rsidR="00114BC5" w:rsidDel="004D208E">
            <w:delText>an</w:delText>
          </w:r>
        </w:del>
      </w:ins>
      <w:ins w:id="193" w:author="Blake Actkinson" w:date="2022-09-05T20:37:00Z">
        <w:r w:rsidR="0074436B">
          <w:t xml:space="preserve"> individual vehicle’s emissions, we remove </w:t>
        </w:r>
      </w:ins>
      <w:del w:id="194" w:author="Blake Actkinson" w:date="2022-09-05T20:36:00Z">
        <w:r w:rsidR="008F79CD" w:rsidDel="0074436B">
          <w:delText xml:space="preserve">well </w:delText>
        </w:r>
      </w:del>
      <w:del w:id="195" w:author="Blake Actkinson" w:date="2022-09-05T20:37:00Z">
        <w:r w:rsidR="008F79CD" w:rsidDel="0074436B">
          <w:delText>as</w:delText>
        </w:r>
      </w:del>
      <w:r w:rsidR="008F79CD">
        <w:t xml:space="preserve"> points less than 30 m from a dead end in a road</w:t>
      </w:r>
      <w:del w:id="196" w:author="Blake Actkinson" w:date="2022-09-05T20:37:00Z">
        <w:r w:rsidR="008F79CD" w:rsidDel="0074436B">
          <w:delText xml:space="preserve"> due to potential self-sampling contamination</w:delText>
        </w:r>
      </w:del>
      <w:r w:rsidR="008F79CD">
        <w:t>.</w:t>
      </w:r>
    </w:p>
    <w:p w14:paraId="35861CB8" w14:textId="77777777" w:rsidR="008D1AC0" w:rsidRDefault="008D1AC0" w:rsidP="006C7CAE">
      <w:pPr>
        <w:pStyle w:val="TAMainText"/>
      </w:pPr>
    </w:p>
    <w:bookmarkEnd w:id="67"/>
    <w:p w14:paraId="67B4149F" w14:textId="4E5A5423" w:rsidR="008F79CD" w:rsidRDefault="008F79CD" w:rsidP="008F79CD">
      <w:pPr>
        <w:pStyle w:val="TAMainText"/>
        <w:numPr>
          <w:ilvl w:val="1"/>
          <w:numId w:val="11"/>
        </w:numPr>
        <w:rPr>
          <w:b/>
          <w:bCs/>
        </w:rPr>
      </w:pPr>
      <w:r>
        <w:rPr>
          <w:b/>
          <w:bCs/>
        </w:rPr>
        <w:t>DBSCAN – A Brief Description</w:t>
      </w:r>
    </w:p>
    <w:p w14:paraId="7A5A9C67" w14:textId="127BE92B" w:rsidR="008F79CD" w:rsidRDefault="008F79CD" w:rsidP="008F79CD">
      <w:pPr>
        <w:pStyle w:val="TAMainText"/>
        <w:rPr>
          <w:iCs/>
        </w:rPr>
      </w:pPr>
      <w:r>
        <w:t>DBSCAN is a clustering routine originally conceived by Ester et al.</w:t>
      </w:r>
      <w:r w:rsidR="00E64672">
        <w:fldChar w:fldCharType="begin"/>
      </w:r>
      <w:r w:rsidR="00211948">
        <w:instrText xml:space="preserve"> ADDIN ZOTERO_ITEM CSL_CITATION {"citationID":"fmirPemK","properties":{"formattedCitation":"\\super 6\\nosupersub{}","plainCitation":"6","noteIndex":0},"citationItems":[{"id":720,"uris":["http://zotero.org/users/4282478/items/KHHTUTWB"],"itemData":{"id":720,"type":"article-journal","abstract":"Clusteringalgorithmasreattractivefor the taskof classidentification in spatial databases.Howevetrh, e applicationto large spatial databasesrises the followingrequirementfsor clustering algorithms: minimalrequirementsof domain knowledgteo determinethe input parameters,discoveryof clusters witharbitraryshapeandgoodefficiencyonlarge databases. Thewell-knowcnlusteringalgorithmsoffer nosolution to the combinatioonf theserequirementsI.n this paper, wepresent the newclustering algorithmDBSCAreNlying on a density-basednotionof clusters whichis designedto discoverclusters of arbitrary shape.DBSCrAeNquiresonly one input parameterandsupportsthe user in determiningan appropriatevaluefor it. Weperformeadn experimentaelvaluation of the effectiveness and efficiency of DBSCAusNing synthetic data and real data of the SEQUO2IA000benchmark.Theresults of our experimentsdemonstratethat (1) DBSCiAsNsignificantlymoreeffective in discoveringclusters of arbitrary shapethan the well-knowanlgorithmCLARANS,and that (2) DBSCAoNutperforms CLARANbyS factorof morethan100in termsof efficiency.","container-title":"Association for the Advancement of Artificial Intelligence","language":"en","page":"6","source":"Zotero","title":"A Density-Based Algorithm for Discovering Clusters in Large Spatial Databases with Noise","author":[{"family":"Ester","given":"Martin"},{"family":"Kriegel","given":"Hans-Peter"},{"family":"Xu","given":"Xiaowei"}],"issued":{"date-parts":[["1996"]]}}}],"schema":"https://github.com/citation-style-language/schema/raw/master/csl-citation.json"} </w:instrText>
      </w:r>
      <w:r w:rsidR="00E64672">
        <w:fldChar w:fldCharType="separate"/>
      </w:r>
      <w:r w:rsidR="00913C15" w:rsidRPr="00913C15">
        <w:rPr>
          <w:szCs w:val="24"/>
          <w:vertAlign w:val="superscript"/>
        </w:rPr>
        <w:t>6</w:t>
      </w:r>
      <w:r w:rsidR="00E64672">
        <w:fldChar w:fldCharType="end"/>
      </w:r>
      <w:r>
        <w:t xml:space="preserve"> Using two predefined </w:t>
      </w:r>
      <w:r w:rsidR="003B71F8">
        <w:t>parameters, epsilon (</w:t>
      </w:r>
      <m:oMath>
        <m:r>
          <m:rPr>
            <m:nor/>
          </m:rPr>
          <w:rPr>
            <w:iCs/>
          </w:rPr>
          <m:t>ϵ</m:t>
        </m:r>
      </m:oMath>
      <w:r w:rsidR="003B71F8">
        <w:t xml:space="preserve">) and </w:t>
      </w:r>
      <w:proofErr w:type="spellStart"/>
      <w:r w:rsidR="003B71F8">
        <w:t>MinPts</w:t>
      </w:r>
      <w:proofErr w:type="spellEnd"/>
      <w:r w:rsidR="003B71F8">
        <w:t xml:space="preserve">, DBSCAN seeks to label points that have </w:t>
      </w:r>
      <w:proofErr w:type="spellStart"/>
      <w:r w:rsidR="003B71F8">
        <w:t>MinPts</w:t>
      </w:r>
      <w:proofErr w:type="spellEnd"/>
      <w:r w:rsidR="003B71F8">
        <w:t xml:space="preserve"> points within a neighborhood defined with radius </w:t>
      </w:r>
      <m:oMath>
        <m:r>
          <m:rPr>
            <m:nor/>
          </m:rPr>
          <w:rPr>
            <w:iCs/>
          </w:rPr>
          <m:t>ϵ</m:t>
        </m:r>
      </m:oMath>
      <w:r w:rsidR="003B71F8">
        <w:rPr>
          <w:iCs/>
        </w:rPr>
        <w:t xml:space="preserve"> as core points, points that do not meet the </w:t>
      </w:r>
      <w:proofErr w:type="spellStart"/>
      <w:r w:rsidR="003B71F8">
        <w:rPr>
          <w:iCs/>
        </w:rPr>
        <w:t>MinPts</w:t>
      </w:r>
      <w:proofErr w:type="spellEnd"/>
      <w:r w:rsidR="003B71F8">
        <w:rPr>
          <w:iCs/>
        </w:rPr>
        <w:t xml:space="preserve"> criteria but have a core point within their </w:t>
      </w:r>
      <m:oMath>
        <m:r>
          <m:rPr>
            <m:nor/>
          </m:rPr>
          <w:rPr>
            <w:iCs/>
          </w:rPr>
          <m:t>ϵ</m:t>
        </m:r>
      </m:oMath>
      <w:r w:rsidR="003B71F8">
        <w:rPr>
          <w:iCs/>
        </w:rPr>
        <w:t>-neighborhood as border points, and points that do not fit either of these criteria as noise.</w:t>
      </w:r>
    </w:p>
    <w:p w14:paraId="7A292374" w14:textId="0194DCDB" w:rsidR="003B71F8" w:rsidRDefault="003B71F8" w:rsidP="008F79CD">
      <w:pPr>
        <w:pStyle w:val="TAMainText"/>
        <w:rPr>
          <w:iCs/>
        </w:rPr>
      </w:pPr>
      <w:r>
        <w:rPr>
          <w:iCs/>
        </w:rPr>
        <w:t xml:space="preserve">More formally, the </w:t>
      </w:r>
      <m:oMath>
        <m:r>
          <m:rPr>
            <m:nor/>
          </m:rPr>
          <w:rPr>
            <w:iCs/>
          </w:rPr>
          <m:t>ϵ</m:t>
        </m:r>
      </m:oMath>
      <w:r>
        <w:rPr>
          <w:iCs/>
        </w:rPr>
        <w:t xml:space="preserve">-neighborhood around a point </w:t>
      </w:r>
      <m:oMath>
        <m:r>
          <m:rPr>
            <m:nor/>
          </m:rPr>
          <m:t xml:space="preserve">p </m:t>
        </m:r>
        <m:r>
          <m:rPr>
            <m:nor/>
          </m:rPr>
          <w:rPr>
            <w:rFonts w:ascii="Cambria Math" w:hAnsi="Cambria Math" w:cs="Cambria Math"/>
          </w:rPr>
          <m:t>∈</m:t>
        </m:r>
        <m:r>
          <m:rPr>
            <m:nor/>
          </m:rPr>
          <m:t xml:space="preserve"> D</m:t>
        </m:r>
      </m:oMath>
      <w:r>
        <w:rPr>
          <w:iCs/>
        </w:rPr>
        <w:t xml:space="preserve"> is defined using the notation of </w:t>
      </w:r>
      <w:proofErr w:type="spellStart"/>
      <w:r>
        <w:rPr>
          <w:iCs/>
        </w:rPr>
        <w:t>Hahsler</w:t>
      </w:r>
      <w:proofErr w:type="spellEnd"/>
      <w:ins w:id="197" w:author="Griffin, Robert" w:date="2022-09-22T13:58:00Z">
        <w:r w:rsidR="00114BC5">
          <w:rPr>
            <w:iCs/>
          </w:rPr>
          <w:t xml:space="preserve"> et al. </w:t>
        </w:r>
      </w:ins>
      <w:r w:rsidR="00E64672">
        <w:rPr>
          <w:iCs/>
        </w:rPr>
        <w:fldChar w:fldCharType="begin"/>
      </w:r>
      <w:r w:rsidR="00B90104">
        <w:rPr>
          <w:iCs/>
        </w:rPr>
        <w:instrText xml:space="preserve"> ADDIN ZOTERO_ITEM CSL_CITATION {"citationID":"F7ePLrGC","properties":{"formattedCitation":"\\super 12\\nosupersub{}","plainCitation":"12","noteIndex":0},"citationItems":[{"id":721,"uris":["http://zotero.org/users/4282478/items/7T4J7XV7"],"itemData":{"id":721,"type":"article-journal","abstract":"This article describes the implementation and use of the R package dbscan, which provides complete and fast implementations of the popular density-based clustering algorithm DBSCAN and the augmented ordering algorithm OPTICS. Package dbscan uses advanced open-source spatial indexing data structures implemented in C++ to speed up computation. An important advantage of this implementation is that it is up-to-date with several improvements that have been added since the original algorithms were publications (e.g., artifact corrections and dendrogram extraction methods for OPTICS). We provide a consistent presentation of the DBSCAN and OPTICS algorithms, and compare dbscan's implementation with other popular libraries such as the R package fpc, ELKI, WEKA, PyClustering, SciKit-Learn, and SPMF in terms of available features and using an experimental comparison.","container-title":"Journal of Statistical Software","DOI":"10.18637/jss.v091.i01","ISSN":"1548-7660","language":"en","license":"Copyright (c) 2019 Michael Hahsler, Matthew Piekenbrock, Derek Doran","page":"1-30","source":"138.232.16.156","title":"dbscan: Fast Density-Based Clustering with R","title-short":"dbscan","volume":"91","author":[{"family":"Hahsler","given":"Michael"},{"family":"Piekenbrock","given":"Matthew"},{"family":"Doran","given":"Derek"}],"issued":{"date-parts":[["2019",10,31]]}}}],"schema":"https://github.com/citation-style-language/schema/raw/master/csl-citation.json"} </w:instrText>
      </w:r>
      <w:r w:rsidR="00E64672">
        <w:rPr>
          <w:iCs/>
        </w:rPr>
        <w:fldChar w:fldCharType="separate"/>
      </w:r>
      <w:r w:rsidR="00B90104" w:rsidRPr="00B90104">
        <w:rPr>
          <w:szCs w:val="24"/>
          <w:vertAlign w:val="superscript"/>
        </w:rPr>
        <w:t>12</w:t>
      </w:r>
      <w:r w:rsidR="00E64672">
        <w:rPr>
          <w:iCs/>
        </w:rPr>
        <w:fldChar w:fldCharType="end"/>
      </w:r>
      <w:r>
        <w:rPr>
          <w:iCs/>
        </w:rPr>
        <w:t xml:space="preserve"> as </w:t>
      </w:r>
    </w:p>
    <w:p w14:paraId="5DFB54E7" w14:textId="77777777" w:rsidR="003B71F8" w:rsidRDefault="003B71F8" w:rsidP="003B71F8">
      <w:pPr>
        <w:pStyle w:val="TAMainText"/>
        <w:ind w:firstLine="0"/>
        <w:rPr>
          <w:iCs/>
        </w:rPr>
      </w:pPr>
    </w:p>
    <w:p w14:paraId="74EC8968" w14:textId="1D62A4DA" w:rsidR="003B71F8" w:rsidRPr="00090AF2" w:rsidRDefault="00000000" w:rsidP="00090AF2">
      <w:pPr>
        <w:pStyle w:val="TAMainText"/>
        <w:jc w:val="center"/>
      </w:pPr>
      <m:oMathPara>
        <m:oMathParaPr>
          <m:jc m:val="left"/>
        </m:oMathParaPr>
        <m:oMath>
          <m:sSub>
            <m:sSubPr>
              <m:ctrlPr>
                <w:rPr>
                  <w:rFonts w:ascii="Cambria Math" w:hAnsi="Cambria Math"/>
                </w:rPr>
              </m:ctrlPr>
            </m:sSubPr>
            <m:e>
              <m:r>
                <m:rPr>
                  <m:nor/>
                </m:rPr>
                <m:t>N</m:t>
              </m:r>
            </m:e>
            <m:sub>
              <m:r>
                <m:rPr>
                  <m:nor/>
                </m:rPr>
                <m:t>ϵ</m:t>
              </m:r>
            </m:sub>
          </m:sSub>
          <m:r>
            <m:rPr>
              <m:nor/>
            </m:rPr>
            <m:t xml:space="preserve">(p) = {q </m:t>
          </m:r>
          <m:r>
            <m:rPr>
              <m:nor/>
            </m:rPr>
            <w:rPr>
              <w:rFonts w:ascii="Cambria Math" w:hAnsi="Cambria Math" w:cs="Cambria Math"/>
            </w:rPr>
            <m:t>∈</m:t>
          </m:r>
          <m:r>
            <m:rPr>
              <m:nor/>
            </m:rPr>
            <m:t xml:space="preserve"> </m:t>
          </m:r>
          <w:proofErr w:type="spellStart"/>
          <m:r>
            <m:rPr>
              <m:nor/>
            </m:rPr>
            <m:t>D|d</m:t>
          </m:r>
          <w:proofErr w:type="spellEnd"/>
          <m:r>
            <m:rPr>
              <m:nor/>
            </m:rPr>
            <m:t>(</m:t>
          </m:r>
          <w:proofErr w:type="spellStart"/>
          <m:r>
            <m:rPr>
              <m:nor/>
            </m:rPr>
            <m:t>p,q</m:t>
          </m:r>
          <w:proofErr w:type="spellEnd"/>
          <m:r>
            <m:rPr>
              <m:nor/>
            </m:rPr>
            <m:t>) &lt; ϵ}                                                                                                             (1)</m:t>
          </m:r>
        </m:oMath>
      </m:oMathPara>
    </w:p>
    <w:p w14:paraId="0BA505C4" w14:textId="77777777" w:rsidR="00124F3F" w:rsidRDefault="00124F3F" w:rsidP="003B71F8">
      <w:pPr>
        <w:pStyle w:val="TAMainText"/>
      </w:pPr>
    </w:p>
    <w:p w14:paraId="66B3041D" w14:textId="380299E7" w:rsidR="003B71F8" w:rsidRDefault="00114BC5" w:rsidP="003B71F8">
      <w:pPr>
        <w:pStyle w:val="TAMainText"/>
      </w:pPr>
      <w:ins w:id="198" w:author="Griffin, Robert" w:date="2022-09-22T13:58:00Z">
        <w:r>
          <w:t>w</w:t>
        </w:r>
      </w:ins>
      <w:del w:id="199" w:author="Griffin, Robert" w:date="2022-09-22T13:58:00Z">
        <w:r w:rsidR="003B71F8" w:rsidDel="00114BC5">
          <w:delText>W</w:delText>
        </w:r>
      </w:del>
      <w:r w:rsidR="003B71F8">
        <w:t xml:space="preserve">here N is the neighborhood, D is the set of points, and d is a distance measure such as the Euclidean distance. A </w:t>
      </w:r>
      <w:r w:rsidR="00090AF2">
        <w:t>point is defined as a core point if</w:t>
      </w:r>
    </w:p>
    <w:p w14:paraId="4B9A420D" w14:textId="77E4BB2B" w:rsidR="00090AF2" w:rsidRDefault="00090AF2" w:rsidP="003B71F8">
      <w:pPr>
        <w:pStyle w:val="TAMainText"/>
      </w:pPr>
    </w:p>
    <w:p w14:paraId="1CED67A5" w14:textId="744E1CA0" w:rsidR="00090AF2" w:rsidRPr="00090AF2" w:rsidRDefault="00000000" w:rsidP="003B71F8">
      <w:pPr>
        <w:pStyle w:val="TAMainText"/>
      </w:pPr>
      <m:oMathPara>
        <m:oMathParaPr>
          <m:jc m:val="left"/>
        </m:oMathParaPr>
        <m:oMath>
          <m:sSub>
            <m:sSubPr>
              <m:ctrlPr>
                <w:rPr>
                  <w:rFonts w:ascii="Cambria Math" w:hAnsi="Cambria Math"/>
                </w:rPr>
              </m:ctrlPr>
            </m:sSubPr>
            <m:e>
              <m:r>
                <m:rPr>
                  <m:nor/>
                </m:rPr>
                <w:rPr>
                  <w:rFonts w:ascii="Cambria Math"/>
                </w:rPr>
                <m:t>|</m:t>
              </m:r>
              <m:r>
                <m:rPr>
                  <m:nor/>
                </m:rPr>
                <m:t>N</m:t>
              </m:r>
            </m:e>
            <m:sub>
              <m:r>
                <m:rPr>
                  <m:nor/>
                </m:rPr>
                <m:t>ϵ</m:t>
              </m:r>
            </m:sub>
          </m:sSub>
          <m:r>
            <m:rPr>
              <m:nor/>
            </m:rPr>
            <m:t>(p)</m:t>
          </m:r>
          <m:r>
            <m:rPr>
              <m:nor/>
            </m:rPr>
            <w:rPr>
              <w:rFonts w:ascii="Cambria Math"/>
            </w:rPr>
            <m:t>|</m:t>
          </m:r>
          <m:r>
            <m:rPr>
              <m:nor/>
            </m:rPr>
            <m:t xml:space="preserve"> </m:t>
          </m:r>
          <m:r>
            <m:rPr>
              <m:nor/>
            </m:rPr>
            <w:rPr>
              <w:rFonts w:ascii="Cambria Math"/>
            </w:rPr>
            <m:t>≥</m:t>
          </m:r>
          <m:r>
            <m:rPr>
              <m:nor/>
            </m:rPr>
            <m:t xml:space="preserve"> </m:t>
          </m:r>
          <w:proofErr w:type="spellStart"/>
          <m:r>
            <m:rPr>
              <m:nor/>
            </m:rPr>
            <m:t>MinPts</m:t>
          </m:r>
          <w:proofErr w:type="spellEnd"/>
          <m:r>
            <m:rPr>
              <m:nor/>
            </m:rPr>
            <m:t xml:space="preserve">                                                                                                             </m:t>
          </m:r>
          <m:r>
            <m:rPr>
              <m:nor/>
            </m:rPr>
            <w:rPr>
              <w:rFonts w:ascii="Cambria Math"/>
            </w:rPr>
            <m:t xml:space="preserve">                  </m:t>
          </m:r>
          <m:r>
            <m:rPr>
              <m:nor/>
            </m:rPr>
            <m:t>(2)</m:t>
          </m:r>
        </m:oMath>
      </m:oMathPara>
    </w:p>
    <w:p w14:paraId="378800A5" w14:textId="77777777" w:rsidR="00124F3F" w:rsidRDefault="00124F3F" w:rsidP="003B71F8">
      <w:pPr>
        <w:pStyle w:val="TAMainText"/>
      </w:pPr>
    </w:p>
    <w:p w14:paraId="4BAC4478" w14:textId="124024BF" w:rsidR="003B71F8" w:rsidRDefault="00114BC5" w:rsidP="003B71F8">
      <w:pPr>
        <w:pStyle w:val="TAMainText"/>
        <w:rPr>
          <w:ins w:id="200" w:author="Blake Actkinson" w:date="2022-10-17T22:31:00Z"/>
        </w:rPr>
      </w:pPr>
      <w:ins w:id="201" w:author="Griffin, Robert" w:date="2022-09-22T13:58:00Z">
        <w:r>
          <w:t>w</w:t>
        </w:r>
      </w:ins>
      <w:del w:id="202" w:author="Griffin, Robert" w:date="2022-09-22T13:58:00Z">
        <w:r w:rsidR="00090AF2" w:rsidDel="00114BC5">
          <w:delText>W</w:delText>
        </w:r>
      </w:del>
      <w:r w:rsidR="00090AF2">
        <w:t xml:space="preserve">here </w:t>
      </w:r>
      <w:proofErr w:type="spellStart"/>
      <w:r w:rsidR="00090AF2">
        <w:t>MinPts</w:t>
      </w:r>
      <w:proofErr w:type="spellEnd"/>
      <w:r w:rsidR="00090AF2">
        <w:t xml:space="preserve"> is the minimum points parameter and || denotes cardinality. The algorithm systematically labels points as core points, border points, or noise points depending on these criteria.</w:t>
      </w:r>
    </w:p>
    <w:p w14:paraId="41CE64FD" w14:textId="77777777" w:rsidR="008D1AC0" w:rsidRPr="003B71F8" w:rsidRDefault="008D1AC0" w:rsidP="003B71F8">
      <w:pPr>
        <w:pStyle w:val="TAMainText"/>
      </w:pPr>
    </w:p>
    <w:p w14:paraId="0288102D" w14:textId="6774DCF7" w:rsidR="008F79CD" w:rsidRDefault="008F79CD" w:rsidP="008F79CD">
      <w:pPr>
        <w:pStyle w:val="TAMainText"/>
        <w:numPr>
          <w:ilvl w:val="1"/>
          <w:numId w:val="11"/>
        </w:numPr>
        <w:rPr>
          <w:b/>
          <w:bCs/>
        </w:rPr>
      </w:pPr>
      <w:r>
        <w:rPr>
          <w:b/>
          <w:bCs/>
        </w:rPr>
        <w:lastRenderedPageBreak/>
        <w:t>Validation Set Construction</w:t>
      </w:r>
    </w:p>
    <w:p w14:paraId="094DE79F" w14:textId="565B7F25" w:rsidR="00090AF2" w:rsidRDefault="00090AF2" w:rsidP="00090AF2">
      <w:pPr>
        <w:pStyle w:val="TAMainText"/>
        <w:rPr>
          <w:ins w:id="203" w:author="Blake Actkinson" w:date="2022-10-17T22:31:00Z"/>
        </w:rPr>
      </w:pPr>
      <w:r>
        <w:t xml:space="preserve">To tune parameters and evaluate algorithm performance, </w:t>
      </w:r>
      <w:ins w:id="204" w:author="Blake Actkinson" w:date="2022-10-18T22:27:00Z">
        <w:r w:rsidR="001425AE">
          <w:t xml:space="preserve">we construct </w:t>
        </w:r>
      </w:ins>
      <w:r>
        <w:t xml:space="preserve">a validation set </w:t>
      </w:r>
      <w:del w:id="205" w:author="Blake Actkinson" w:date="2022-10-18T22:27:00Z">
        <w:r w:rsidDel="001425AE">
          <w:delText xml:space="preserve">was constructed </w:delText>
        </w:r>
      </w:del>
      <w:r>
        <w:t>from the mobile monitoring data by manually flagging visible plumes within 30 randomly selected daily mobile monitoring time series (out of a possible total of 277)</w:t>
      </w:r>
      <w:ins w:id="206" w:author="Griffin, Robert" w:date="2022-09-22T13:48:00Z">
        <w:r w:rsidR="00A63B1A">
          <w:t>; example validation set data are shown in F</w:t>
        </w:r>
      </w:ins>
      <w:ins w:id="207" w:author="Griffin, Robert" w:date="2022-09-22T13:49:00Z">
        <w:r w:rsidR="00A63B1A">
          <w:t>igure S1</w:t>
        </w:r>
      </w:ins>
      <w:r>
        <w:t xml:space="preserve">. The total number of points in the validation set was 564,107, which amounts to </w:t>
      </w:r>
      <m:oMath>
        <m:r>
          <m:rPr>
            <m:nor/>
          </m:rPr>
          <w:rPr>
            <w:i/>
          </w:rPr>
          <m:t>≈</m:t>
        </m:r>
      </m:oMath>
      <w:r>
        <w:t xml:space="preserve"> 10% of the entire set. A graphical user interface in </w:t>
      </w:r>
      <w:proofErr w:type="spellStart"/>
      <w:r>
        <w:t>IgorPro</w:t>
      </w:r>
      <w:proofErr w:type="spellEnd"/>
      <w:r>
        <w:t xml:space="preserve"> was used to flag plumes by visually inspecting the time series for spikes in pollutant concentrations for each pollutant (BC, CO</w:t>
      </w:r>
      <w:r>
        <w:rPr>
          <w:vertAlign w:val="subscript"/>
        </w:rPr>
        <w:t>2</w:t>
      </w:r>
      <w:r>
        <w:t>, NO</w:t>
      </w:r>
      <w:r>
        <w:rPr>
          <w:vertAlign w:val="subscript"/>
        </w:rPr>
        <w:t>x</w:t>
      </w:r>
      <w:r>
        <w:t>, UFP). Any time series realization that had a spike in at least one pollutant was flagged.</w:t>
      </w:r>
    </w:p>
    <w:p w14:paraId="0B324441" w14:textId="77777777" w:rsidR="008D1AC0" w:rsidRPr="00090AF2" w:rsidRDefault="008D1AC0" w:rsidP="00090AF2">
      <w:pPr>
        <w:pStyle w:val="TAMainText"/>
      </w:pPr>
    </w:p>
    <w:p w14:paraId="38E13DDA" w14:textId="17BB05ED" w:rsidR="008F79CD" w:rsidRDefault="008F79CD" w:rsidP="008F79CD">
      <w:pPr>
        <w:pStyle w:val="TAMainText"/>
        <w:numPr>
          <w:ilvl w:val="1"/>
          <w:numId w:val="11"/>
        </w:numPr>
        <w:rPr>
          <w:b/>
          <w:bCs/>
        </w:rPr>
      </w:pPr>
      <w:r>
        <w:rPr>
          <w:b/>
          <w:bCs/>
        </w:rPr>
        <w:t>Algorithm Description</w:t>
      </w:r>
    </w:p>
    <w:p w14:paraId="14CF332E" w14:textId="4C5A3DE8" w:rsidR="00124F3F" w:rsidDel="002D38B6" w:rsidRDefault="005C7D13" w:rsidP="001425AE">
      <w:pPr>
        <w:pStyle w:val="TAMainText"/>
        <w:rPr>
          <w:del w:id="208" w:author="Blake Actkinson" w:date="2022-09-05T20:48:00Z"/>
          <w:iCs/>
        </w:rPr>
        <w:pPrChange w:id="209" w:author="Blake Actkinson" w:date="2022-10-18T22:28:00Z">
          <w:pPr>
            <w:pStyle w:val="TAMainText"/>
          </w:pPr>
        </w:pPrChange>
      </w:pPr>
      <w:ins w:id="210" w:author="Griffin, Robert" w:date="2022-09-22T14:55:00Z">
        <w:r>
          <w:t>We create a</w:t>
        </w:r>
      </w:ins>
      <w:commentRangeStart w:id="211"/>
      <w:del w:id="212" w:author="Griffin, Robert" w:date="2022-09-22T14:55:00Z">
        <w:r w:rsidR="00090AF2" w:rsidDel="005C7D13">
          <w:delText>A</w:delText>
        </w:r>
      </w:del>
      <w:r w:rsidR="00090AF2">
        <w:t>n</w:t>
      </w:r>
      <w:commentRangeEnd w:id="211"/>
      <w:r w:rsidR="006847EE">
        <w:rPr>
          <w:rStyle w:val="CommentReference"/>
        </w:rPr>
        <w:commentReference w:id="211"/>
      </w:r>
      <w:r w:rsidR="00090AF2">
        <w:t xml:space="preserve"> algorithm incorporating DBSCAN </w:t>
      </w:r>
      <w:del w:id="213" w:author="Griffin, Robert" w:date="2022-09-22T14:55:00Z">
        <w:r w:rsidR="00090AF2" w:rsidDel="005C7D13">
          <w:delText xml:space="preserve">was created </w:delText>
        </w:r>
      </w:del>
      <w:r w:rsidR="00090AF2">
        <w:t xml:space="preserve">to label anomalies systematically within the Houston mobile monitoring campaign. </w:t>
      </w:r>
      <w:ins w:id="214" w:author="Blake Actkinson" w:date="2022-10-15T14:12:00Z">
        <w:r w:rsidR="009A273C">
          <w:t xml:space="preserve">Pseudocode for </w:t>
        </w:r>
      </w:ins>
      <w:del w:id="215" w:author="Blake Actkinson" w:date="2022-10-15T14:12:00Z">
        <w:r w:rsidR="00090AF2" w:rsidDel="009A273C">
          <w:delText xml:space="preserve">A flowchart depicting the steps of </w:delText>
        </w:r>
      </w:del>
      <w:r w:rsidR="00090AF2">
        <w:t xml:space="preserve">this </w:t>
      </w:r>
      <w:r w:rsidR="00124F3F">
        <w:t xml:space="preserve">algorithm is given in Figure </w:t>
      </w:r>
      <w:del w:id="216" w:author="Blake Actkinson" w:date="2022-09-05T20:45:00Z">
        <w:r w:rsidR="00124F3F" w:rsidDel="002D38B6">
          <w:delText>S1</w:delText>
        </w:r>
      </w:del>
      <w:ins w:id="217" w:author="Blake Actkinson" w:date="2022-09-05T20:45:00Z">
        <w:r w:rsidR="002D38B6">
          <w:t>1</w:t>
        </w:r>
      </w:ins>
      <w:r w:rsidR="00124F3F">
        <w:t xml:space="preserve">. The algorithm estimates </w:t>
      </w:r>
      <m:oMath>
        <m:r>
          <m:rPr>
            <m:nor/>
          </m:rPr>
          <w:rPr>
            <w:iCs/>
          </w:rPr>
          <m:t>ϵ</m:t>
        </m:r>
      </m:oMath>
      <w:r w:rsidR="00124F3F">
        <w:rPr>
          <w:iCs/>
        </w:rPr>
        <w:t xml:space="preserve"> and </w:t>
      </w:r>
      <w:proofErr w:type="spellStart"/>
      <w:r w:rsidR="00124F3F">
        <w:rPr>
          <w:iCs/>
        </w:rPr>
        <w:t>MinPts</w:t>
      </w:r>
      <w:proofErr w:type="spellEnd"/>
      <w:r w:rsidR="00124F3F">
        <w:rPr>
          <w:iCs/>
        </w:rPr>
        <w:t xml:space="preserve"> parameters for daily time series in the campaign </w:t>
      </w:r>
      <w:ins w:id="218" w:author="Blake Actkinson" w:date="2022-09-05T20:45:00Z">
        <w:r w:rsidR="002D38B6">
          <w:rPr>
            <w:iCs/>
          </w:rPr>
          <w:t>based on the number of points in each time series and its dispersion</w:t>
        </w:r>
        <w:del w:id="219" w:author="Griffin, Robert" w:date="2022-09-22T14:55:00Z">
          <w:r w:rsidR="002D38B6" w:rsidDel="005C7D13">
            <w:rPr>
              <w:iCs/>
            </w:rPr>
            <w:delText>,</w:delText>
          </w:r>
        </w:del>
        <w:r w:rsidR="002D38B6">
          <w:rPr>
            <w:iCs/>
          </w:rPr>
          <w:t xml:space="preserve"> </w:t>
        </w:r>
      </w:ins>
      <w:del w:id="220" w:author="Blake Actkinson" w:date="2022-09-05T20:45:00Z">
        <w:r w:rsidR="00124F3F" w:rsidDel="002D38B6">
          <w:rPr>
            <w:iCs/>
          </w:rPr>
          <w:delText xml:space="preserve">via statistical heuristics </w:delText>
        </w:r>
      </w:del>
      <w:r w:rsidR="00124F3F">
        <w:rPr>
          <w:iCs/>
        </w:rPr>
        <w:t xml:space="preserve">and </w:t>
      </w:r>
      <w:ins w:id="221" w:author="Blake Actkinson" w:date="2022-09-05T20:46:00Z">
        <w:r w:rsidR="002D38B6">
          <w:rPr>
            <w:iCs/>
          </w:rPr>
          <w:t xml:space="preserve">subsequently </w:t>
        </w:r>
      </w:ins>
      <w:r w:rsidR="00124F3F">
        <w:rPr>
          <w:iCs/>
        </w:rPr>
        <w:t xml:space="preserve">performs DBSCAN using these estimated parameters. </w:t>
      </w:r>
      <w:ins w:id="222" w:author="Blake Actkinson" w:date="2022-10-18T22:28:00Z">
        <w:r w:rsidR="001425AE">
          <w:rPr>
            <w:iCs/>
          </w:rPr>
          <w:t>We define t</w:t>
        </w:r>
      </w:ins>
      <w:del w:id="223" w:author="Blake Actkinson" w:date="2022-10-18T22:28:00Z">
        <w:r w:rsidR="00124F3F" w:rsidDel="001425AE">
          <w:rPr>
            <w:iCs/>
          </w:rPr>
          <w:delText>T</w:delText>
        </w:r>
      </w:del>
      <w:r w:rsidR="00124F3F">
        <w:rPr>
          <w:iCs/>
        </w:rPr>
        <w:t xml:space="preserve">he </w:t>
      </w:r>
      <w:proofErr w:type="spellStart"/>
      <w:r w:rsidR="00124F3F">
        <w:rPr>
          <w:iCs/>
        </w:rPr>
        <w:t>MinPts</w:t>
      </w:r>
      <w:proofErr w:type="spellEnd"/>
      <w:r w:rsidR="00124F3F">
        <w:rPr>
          <w:iCs/>
        </w:rPr>
        <w:t xml:space="preserve"> parameter </w:t>
      </w:r>
      <w:del w:id="224" w:author="Blake Actkinson" w:date="2022-10-18T22:28:00Z">
        <w:r w:rsidR="00124F3F" w:rsidDel="001425AE">
          <w:rPr>
            <w:iCs/>
          </w:rPr>
          <w:delText xml:space="preserve">was defined </w:delText>
        </w:r>
      </w:del>
      <w:r w:rsidR="00124F3F">
        <w:rPr>
          <w:iCs/>
        </w:rPr>
        <w:t xml:space="preserve">to be the product of the total number of points in the daily time series, n, and a fractional value parameter, </w:t>
      </w:r>
      <m:oMath>
        <m:sSub>
          <m:sSubPr>
            <m:ctrlPr>
              <w:rPr>
                <w:rFonts w:ascii="Cambria Math" w:hAnsi="Cambria Math"/>
              </w:rPr>
            </m:ctrlPr>
          </m:sSubPr>
          <m:e>
            <m:r>
              <m:rPr>
                <m:nor/>
              </m:rPr>
              <m:t>f</m:t>
            </m:r>
          </m:e>
          <m:sub>
            <w:proofErr w:type="spellStart"/>
            <m:r>
              <m:rPr>
                <m:nor/>
              </m:rPr>
              <m:t>val</m:t>
            </m:r>
            <w:proofErr w:type="spellEnd"/>
          </m:sub>
        </m:sSub>
      </m:oMath>
      <w:r w:rsidR="00124F3F">
        <w:rPr>
          <w:iCs/>
        </w:rPr>
        <w:t xml:space="preserve">. </w:t>
      </w:r>
      <w:ins w:id="225" w:author="Blake Actkinson" w:date="2022-10-18T22:28:00Z">
        <w:r w:rsidR="001425AE">
          <w:rPr>
            <w:iCs/>
          </w:rPr>
          <w:t xml:space="preserve">We set </w:t>
        </w:r>
      </w:ins>
      <w:proofErr w:type="spellStart"/>
      <w:ins w:id="226" w:author="Blake Actkinson" w:date="2022-09-05T20:48:00Z">
        <w:r w:rsidR="002D38B6">
          <w:rPr>
            <w:iCs/>
          </w:rPr>
          <w:t>f</w:t>
        </w:r>
        <w:r w:rsidR="002D38B6">
          <w:rPr>
            <w:iCs/>
            <w:vertAlign w:val="subscript"/>
          </w:rPr>
          <w:t>val</w:t>
        </w:r>
        <w:proofErr w:type="spellEnd"/>
        <w:r w:rsidR="002D38B6">
          <w:rPr>
            <w:iCs/>
          </w:rPr>
          <w:t xml:space="preserve"> to 0.03 </w:t>
        </w:r>
      </w:ins>
      <w:del w:id="227" w:author="Blake Actkinson" w:date="2022-09-05T20:46:00Z">
        <w:r w:rsidR="00124F3F" w:rsidDel="002D38B6">
          <w:rPr>
            <w:iCs/>
          </w:rPr>
          <w:delText>More formally,</w:delText>
        </w:r>
      </w:del>
    </w:p>
    <w:p w14:paraId="6C23DE78" w14:textId="371A80AE" w:rsidR="00124F3F" w:rsidDel="00B66760" w:rsidRDefault="00124F3F">
      <w:pPr>
        <w:pStyle w:val="TAMainText"/>
        <w:ind w:firstLine="0"/>
        <w:rPr>
          <w:del w:id="228" w:author="Blake Actkinson" w:date="2022-09-06T19:41:00Z"/>
          <w:iCs/>
        </w:rPr>
        <w:pPrChange w:id="229" w:author="Blake Actkinson" w:date="2022-09-06T19:41:00Z">
          <w:pPr>
            <w:pStyle w:val="TAMainText"/>
          </w:pPr>
        </w:pPrChange>
      </w:pPr>
    </w:p>
    <w:p w14:paraId="0EC75A06" w14:textId="340682B6" w:rsidR="00124F3F" w:rsidRPr="003057E0" w:rsidDel="002D38B6" w:rsidRDefault="00000000" w:rsidP="003057E0">
      <w:pPr>
        <w:pStyle w:val="TAMainText"/>
        <w:rPr>
          <w:del w:id="230" w:author="Blake Actkinson" w:date="2022-09-05T20:47:00Z"/>
        </w:rPr>
      </w:pPr>
      <m:oMath>
        <m:sSub>
          <m:sSubPr>
            <m:ctrlPr>
              <w:del w:id="231" w:author="Blake Actkinson" w:date="2022-09-05T20:47:00Z">
                <w:rPr>
                  <w:rFonts w:ascii="Cambria Math" w:hAnsi="Cambria Math"/>
                </w:rPr>
              </w:del>
            </m:ctrlPr>
          </m:sSubPr>
          <m:e>
            <m:r>
              <w:del w:id="232" w:author="Blake Actkinson" w:date="2022-09-05T20:47:00Z">
                <m:rPr>
                  <m:nor/>
                </m:rPr>
                <m:t>MinPts = f</m:t>
              </w:del>
            </m:r>
          </m:e>
          <m:sub>
            <m:r>
              <w:del w:id="233" w:author="Blake Actkinson" w:date="2022-09-05T20:47:00Z">
                <m:rPr>
                  <m:nor/>
                </m:rPr>
                <m:t>val</m:t>
              </w:del>
            </m:r>
          </m:sub>
        </m:sSub>
        <m:r>
          <w:del w:id="234" w:author="Blake Actkinson" w:date="2022-09-05T20:47:00Z">
            <m:rPr>
              <m:nor/>
            </m:rPr>
            <m:t xml:space="preserve"> * n                                                                                                                        (3)</m:t>
          </w:del>
        </m:r>
      </m:oMath>
      <w:del w:id="235" w:author="Blake Actkinson" w:date="2022-09-05T20:47:00Z">
        <w:r w:rsidR="003057E0" w:rsidRPr="003057E0" w:rsidDel="002D38B6">
          <w:delText xml:space="preserve">  </w:delText>
        </w:r>
      </w:del>
    </w:p>
    <w:p w14:paraId="428FF7A0" w14:textId="281B9A94" w:rsidR="003057E0" w:rsidDel="00B66760" w:rsidRDefault="003057E0" w:rsidP="00090AF2">
      <w:pPr>
        <w:pStyle w:val="TAMainText"/>
        <w:rPr>
          <w:del w:id="236" w:author="Blake Actkinson" w:date="2022-09-06T19:41:00Z"/>
          <w:iCs/>
        </w:rPr>
      </w:pPr>
    </w:p>
    <w:p w14:paraId="4605F75B" w14:textId="2688E092" w:rsidR="003057E0" w:rsidDel="002D38B6" w:rsidRDefault="003057E0" w:rsidP="00090AF2">
      <w:pPr>
        <w:pStyle w:val="TAMainText"/>
        <w:rPr>
          <w:del w:id="237" w:author="Blake Actkinson" w:date="2022-09-05T20:47:00Z"/>
          <w:iCs/>
        </w:rPr>
      </w:pPr>
      <w:del w:id="238" w:author="Blake Actkinson" w:date="2022-09-05T20:47:00Z">
        <w:r w:rsidDel="002D38B6">
          <w:rPr>
            <w:iCs/>
          </w:rPr>
          <w:delText>Where</w:delText>
        </w:r>
      </w:del>
    </w:p>
    <w:p w14:paraId="284EC373" w14:textId="6C1C146F" w:rsidR="003057E0" w:rsidDel="002D38B6" w:rsidRDefault="003057E0" w:rsidP="00090AF2">
      <w:pPr>
        <w:pStyle w:val="TAMainText"/>
        <w:rPr>
          <w:del w:id="239" w:author="Blake Actkinson" w:date="2022-09-05T20:47:00Z"/>
          <w:iCs/>
        </w:rPr>
      </w:pPr>
    </w:p>
    <w:p w14:paraId="7500593F" w14:textId="2902A018" w:rsidR="003057E0" w:rsidRPr="00BF396C" w:rsidDel="002D38B6" w:rsidRDefault="00744AD7" w:rsidP="00BF396C">
      <w:pPr>
        <w:pStyle w:val="TAMainText"/>
        <w:rPr>
          <w:del w:id="240" w:author="Blake Actkinson" w:date="2022-09-05T20:47:00Z"/>
        </w:rPr>
      </w:pPr>
      <w:del w:id="241" w:author="Blake Actkinson" w:date="2022-09-05T20:47:00Z">
        <w:r w:rsidDel="002D38B6">
          <w:delText xml:space="preserve"> </w:delText>
        </w:r>
        <w:r w:rsidR="006A5349" w:rsidDel="002D38B6">
          <w:delText xml:space="preserve"> </w:delText>
        </w:r>
      </w:del>
      <m:oMath>
        <m:sSub>
          <m:sSubPr>
            <m:ctrlPr>
              <w:del w:id="242" w:author="Blake Actkinson" w:date="2022-09-05T20:47:00Z">
                <w:rPr>
                  <w:rFonts w:ascii="Cambria Math" w:hAnsi="Cambria Math"/>
                </w:rPr>
              </w:del>
            </m:ctrlPr>
          </m:sSubPr>
          <m:e>
            <m:r>
              <w:del w:id="243" w:author="Blake Actkinson" w:date="2022-09-05T20:47:00Z">
                <m:rPr>
                  <m:nor/>
                </m:rPr>
                <m:t>f</m:t>
              </w:del>
            </m:r>
          </m:e>
          <m:sub>
            <m:r>
              <w:del w:id="244" w:author="Blake Actkinson" w:date="2022-09-05T20:47:00Z">
                <m:rPr>
                  <m:nor/>
                </m:rPr>
                <m:t>val</m:t>
              </w:del>
            </m:r>
          </m:sub>
        </m:sSub>
        <m:r>
          <w:del w:id="245" w:author="Blake Actkinson" w:date="2022-09-05T20:47:00Z">
            <m:rPr>
              <m:nor/>
            </m:rPr>
            <w:rPr>
              <w:rFonts w:ascii="Cambria Math" w:hAnsi="Cambria Math" w:cs="Cambria Math"/>
            </w:rPr>
            <m:t xml:space="preserve"> ∈</m:t>
          </w:del>
        </m:r>
        <m:r>
          <w:del w:id="246" w:author="Blake Actkinson" w:date="2022-09-05T20:47:00Z">
            <m:rPr>
              <m:nor/>
            </m:rPr>
            <m:t xml:space="preserve"> </m:t>
          </w:del>
        </m:r>
        <m:d>
          <m:dPr>
            <m:begChr m:val="["/>
            <m:endChr m:val="]"/>
            <m:ctrlPr>
              <w:del w:id="247" w:author="Blake Actkinson" w:date="2022-09-05T20:47:00Z">
                <w:rPr>
                  <w:rFonts w:ascii="Cambria Math" w:hAnsi="Cambria Math"/>
                </w:rPr>
              </w:del>
            </m:ctrlPr>
          </m:dPr>
          <m:e>
            <m:r>
              <w:del w:id="248" w:author="Blake Actkinson" w:date="2022-09-05T20:47:00Z">
                <m:rPr>
                  <m:nor/>
                </m:rPr>
                <m:t>0,0.5</m:t>
              </w:del>
            </m:r>
          </m:e>
        </m:d>
        <m:r>
          <w:del w:id="249" w:author="Blake Actkinson" w:date="2022-09-05T20:47:00Z">
            <w:rPr>
              <w:rFonts w:ascii="Cambria Math" w:hAnsi="Cambria Math"/>
            </w:rPr>
            <m:t xml:space="preserve">                                                                                                                                              </m:t>
          </w:del>
        </m:r>
        <m:r>
          <w:del w:id="250" w:author="Blake Actkinson" w:date="2022-09-05T20:47:00Z">
            <m:rPr>
              <m:nor/>
            </m:rPr>
            <w:rPr>
              <w:iCs/>
            </w:rPr>
            <m:t>(4)</m:t>
          </w:del>
        </m:r>
      </m:oMath>
      <w:del w:id="251" w:author="Blake Actkinson" w:date="2022-09-05T20:47:00Z">
        <w:r w:rsidR="00BF396C" w:rsidDel="002D38B6">
          <w:delText xml:space="preserve">       </w:delText>
        </w:r>
      </w:del>
    </w:p>
    <w:p w14:paraId="7CDF22A6" w14:textId="64C4940E" w:rsidR="00090AF2" w:rsidDel="00BB711A" w:rsidRDefault="00124F3F">
      <w:pPr>
        <w:pStyle w:val="TAMainText"/>
        <w:ind w:firstLine="0"/>
        <w:rPr>
          <w:del w:id="252" w:author="Blake Actkinson" w:date="2022-08-21T11:28:00Z"/>
          <w:iCs/>
        </w:rPr>
        <w:pPrChange w:id="253" w:author="Blake Actkinson" w:date="2022-09-05T20:48:00Z">
          <w:pPr>
            <w:pStyle w:val="TAMainText"/>
          </w:pPr>
        </w:pPrChange>
      </w:pPr>
      <w:del w:id="254" w:author="Blake Actkinson" w:date="2022-09-05T20:47:00Z">
        <w:r w:rsidDel="002D38B6">
          <w:rPr>
            <w:iCs/>
          </w:rPr>
          <w:delText xml:space="preserve"> </w:delText>
        </w:r>
      </w:del>
    </w:p>
    <w:p w14:paraId="4B2E1821" w14:textId="47AC0371" w:rsidR="00BF396C" w:rsidDel="002D38B6" w:rsidRDefault="00BF396C" w:rsidP="002D38B6">
      <w:pPr>
        <w:pStyle w:val="TAMainText"/>
        <w:ind w:firstLine="0"/>
        <w:rPr>
          <w:del w:id="255" w:author="Blake Actkinson" w:date="2022-09-05T20:48:00Z"/>
          <w:iCs/>
        </w:rPr>
      </w:pPr>
    </w:p>
    <w:p w14:paraId="2D0CCFDB" w14:textId="7060C939" w:rsidR="00BF396C" w:rsidDel="00786E10" w:rsidRDefault="00BF396C">
      <w:pPr>
        <w:pStyle w:val="TAMainText"/>
        <w:ind w:firstLine="0"/>
        <w:rPr>
          <w:del w:id="256" w:author="Blake Actkinson" w:date="2022-09-05T20:48:00Z"/>
        </w:rPr>
        <w:pPrChange w:id="257" w:author="Blake Actkinson" w:date="2022-09-05T20:48:00Z">
          <w:pPr>
            <w:pStyle w:val="TAMainText"/>
          </w:pPr>
        </w:pPrChange>
      </w:pPr>
      <w:del w:id="258" w:author="Blake Actkinson" w:date="2022-09-05T20:48:00Z">
        <w:r w:rsidDel="002D38B6">
          <w:rPr>
            <w:iCs/>
          </w:rPr>
          <w:delText xml:space="preserve">An appropriate value of </w:delText>
        </w:r>
      </w:del>
      <m:oMath>
        <m:sSub>
          <m:sSubPr>
            <m:ctrlPr>
              <w:del w:id="259" w:author="Blake Actkinson" w:date="2022-09-05T20:48:00Z">
                <w:rPr>
                  <w:rFonts w:ascii="Cambria Math" w:hAnsi="Cambria Math"/>
                </w:rPr>
              </w:del>
            </m:ctrlPr>
          </m:sSubPr>
          <m:e>
            <m:r>
              <w:del w:id="260" w:author="Blake Actkinson" w:date="2022-09-05T20:48:00Z">
                <m:rPr>
                  <m:nor/>
                </m:rPr>
                <m:t>f</m:t>
              </w:del>
            </m:r>
          </m:e>
          <m:sub>
            <m:r>
              <w:del w:id="261" w:author="Blake Actkinson" w:date="2022-09-05T20:48:00Z">
                <m:rPr>
                  <m:nor/>
                </m:rPr>
                <m:t>val</m:t>
              </w:del>
            </m:r>
          </m:sub>
        </m:sSub>
      </m:oMath>
      <w:del w:id="262" w:author="Blake Actkinson" w:date="2022-09-05T20:48:00Z">
        <w:r w:rsidDel="002D38B6">
          <w:delText xml:space="preserve"> of 0.03 was determined </w:delText>
        </w:r>
      </w:del>
      <w:r>
        <w:t>using the external validation set</w:t>
      </w:r>
      <w:ins w:id="263" w:author="Blake Actkinson" w:date="2022-10-18T22:29:00Z">
        <w:r w:rsidR="001425AE">
          <w:t xml:space="preserve"> and </w:t>
        </w:r>
      </w:ins>
      <w:del w:id="264" w:author="Blake Actkinson" w:date="2022-10-18T22:29:00Z">
        <w:r w:rsidDel="001425AE">
          <w:delText xml:space="preserve"> and is </w:delText>
        </w:r>
      </w:del>
      <w:r>
        <w:t>describe</w:t>
      </w:r>
      <w:ins w:id="265" w:author="Blake Actkinson" w:date="2022-10-18T22:29:00Z">
        <w:r w:rsidR="001425AE">
          <w:t xml:space="preserve"> the specific procedure</w:t>
        </w:r>
      </w:ins>
      <w:del w:id="266" w:author="Blake Actkinson" w:date="2022-10-18T22:29:00Z">
        <w:r w:rsidDel="001425AE">
          <w:delText>d</w:delText>
        </w:r>
      </w:del>
      <w:r>
        <w:t xml:space="preserve"> in Section 2.6. </w:t>
      </w:r>
      <w:ins w:id="267" w:author="Blake Actkinson" w:date="2022-10-18T22:30:00Z">
        <w:r w:rsidR="001425AE">
          <w:t>We do not consider v</w:t>
        </w:r>
      </w:ins>
      <w:del w:id="268" w:author="Blake Actkinson" w:date="2022-10-18T22:30:00Z">
        <w:r w:rsidDel="001425AE">
          <w:delText>V</w:delText>
        </w:r>
      </w:del>
      <w:r>
        <w:t xml:space="preserve">alues </w:t>
      </w:r>
      <w:proofErr w:type="spellStart"/>
      <w:r>
        <w:t xml:space="preserve">of </w:t>
      </w:r>
      <m:oMath>
        <m:sSub>
          <m:sSubPr>
            <m:ctrlPr>
              <w:rPr>
                <w:rFonts w:ascii="Cambria Math" w:hAnsi="Cambria Math"/>
              </w:rPr>
            </m:ctrlPr>
          </m:sSubPr>
          <m:e>
            <m:r>
              <m:rPr>
                <m:nor/>
              </m:rPr>
              <m:t>f</m:t>
            </m:r>
            <w:proofErr w:type="spellEnd"/>
          </m:e>
          <m:sub>
            <w:proofErr w:type="spellStart"/>
            <m:r>
              <m:rPr>
                <m:nor/>
              </m:rPr>
              <m:t>val</m:t>
            </m:r>
            <w:proofErr w:type="spellEnd"/>
          </m:sub>
        </m:sSub>
      </m:oMath>
      <w:r>
        <w:t xml:space="preserve"> greater than 0.5 </w:t>
      </w:r>
      <w:del w:id="269" w:author="Blake Actkinson" w:date="2022-10-18T22:30:00Z">
        <w:r w:rsidDel="001425AE">
          <w:delText xml:space="preserve">were not considered </w:delText>
        </w:r>
      </w:del>
      <w:r>
        <w:t>due to rapidly increasing computational cost and poor performance at higher values.</w:t>
      </w:r>
      <w:ins w:id="270" w:author="Blake Actkinson" w:date="2022-09-05T20:49:00Z">
        <w:r w:rsidR="00786E10">
          <w:t xml:space="preserve"> After calculating </w:t>
        </w:r>
        <w:proofErr w:type="spellStart"/>
        <w:r w:rsidR="00786E10">
          <w:t>MinPts</w:t>
        </w:r>
        <w:proofErr w:type="spellEnd"/>
        <w:r w:rsidR="00786E10">
          <w:t>,</w:t>
        </w:r>
      </w:ins>
      <w:ins w:id="271" w:author="Griffin, Robert" w:date="2022-09-22T14:56:00Z">
        <w:r w:rsidR="005C7D13">
          <w:t xml:space="preserve"> we determine </w:t>
        </w:r>
      </w:ins>
    </w:p>
    <w:p w14:paraId="331544B0" w14:textId="4F8C67AD" w:rsidR="00BF396C" w:rsidDel="00786E10" w:rsidRDefault="00BF396C">
      <w:pPr>
        <w:pStyle w:val="TAMainText"/>
        <w:ind w:firstLine="0"/>
        <w:rPr>
          <w:del w:id="272" w:author="Blake Actkinson" w:date="2022-09-05T20:50:00Z"/>
          <w:iCs/>
        </w:rPr>
        <w:pPrChange w:id="273" w:author="Blake Actkinson" w:date="2022-09-05T20:50:00Z">
          <w:pPr>
            <w:pStyle w:val="TAMainText"/>
          </w:pPr>
        </w:pPrChange>
      </w:pPr>
      <w:del w:id="274" w:author="Blake Actkinson" w:date="2022-09-05T20:48:00Z">
        <w:r w:rsidDel="00786E10">
          <w:delText>The</w:delText>
        </w:r>
      </w:del>
      <w:del w:id="275" w:author="Blake Actkinson" w:date="2022-09-05T20:49:00Z">
        <w:r w:rsidDel="00786E10">
          <w:delText xml:space="preserve"> value of </w:delText>
        </w:r>
      </w:del>
      <m:oMath>
        <m:r>
          <m:rPr>
            <m:nor/>
          </m:rPr>
          <w:rPr>
            <w:iCs/>
          </w:rPr>
          <m:t>ϵ</m:t>
        </m:r>
      </m:oMath>
      <w:del w:id="276" w:author="Griffin, Robert" w:date="2022-09-22T14:56:00Z">
        <w:r w:rsidDel="005C7D13">
          <w:rPr>
            <w:iCs/>
          </w:rPr>
          <w:delText xml:space="preserve"> was determined</w:delText>
        </w:r>
      </w:del>
      <w:r>
        <w:rPr>
          <w:iCs/>
        </w:rPr>
        <w:t xml:space="preserve"> </w:t>
      </w:r>
      <w:ins w:id="277" w:author="Griffin, Robert" w:date="2022-09-22T14:56:00Z">
        <w:r w:rsidR="005C7D13">
          <w:rPr>
            <w:iCs/>
          </w:rPr>
          <w:t>using</w:t>
        </w:r>
      </w:ins>
      <w:del w:id="278" w:author="Griffin, Robert" w:date="2022-09-22T14:56:00Z">
        <w:r w:rsidDel="005C7D13">
          <w:rPr>
            <w:iCs/>
          </w:rPr>
          <w:delText>by</w:delText>
        </w:r>
      </w:del>
      <w:r>
        <w:rPr>
          <w:iCs/>
        </w:rPr>
        <w:t xml:space="preserve"> a k-nearest-neighbor (</w:t>
      </w:r>
      <w:proofErr w:type="spellStart"/>
      <w:r>
        <w:rPr>
          <w:iCs/>
        </w:rPr>
        <w:t>knn</w:t>
      </w:r>
      <w:proofErr w:type="spellEnd"/>
      <w:r>
        <w:rPr>
          <w:iCs/>
        </w:rPr>
        <w:t xml:space="preserve">) distance ordering procedure in which the value of k was set equal to </w:t>
      </w:r>
      <w:commentRangeStart w:id="279"/>
      <w:proofErr w:type="spellStart"/>
      <w:r>
        <w:rPr>
          <w:iCs/>
        </w:rPr>
        <w:t>MinPts</w:t>
      </w:r>
      <w:commentRangeEnd w:id="279"/>
      <w:proofErr w:type="spellEnd"/>
      <w:r w:rsidR="005C7D13">
        <w:rPr>
          <w:rStyle w:val="CommentReference"/>
        </w:rPr>
        <w:commentReference w:id="279"/>
      </w:r>
      <w:ins w:id="280" w:author="Blake Actkinson" w:date="2022-10-15T14:06:00Z">
        <w:r w:rsidR="009A273C">
          <w:rPr>
            <w:iCs/>
          </w:rPr>
          <w:t xml:space="preserve"> and in which</w:t>
        </w:r>
      </w:ins>
      <w:del w:id="281" w:author="Blake Actkinson" w:date="2022-10-15T14:06:00Z">
        <w:r w:rsidDel="009A273C">
          <w:rPr>
            <w:iCs/>
          </w:rPr>
          <w:delText>.</w:delText>
        </w:r>
      </w:del>
      <w:r>
        <w:rPr>
          <w:iCs/>
        </w:rPr>
        <w:t xml:space="preserve"> </w:t>
      </w:r>
      <w:ins w:id="282" w:author="Blake Actkinson" w:date="2022-10-15T14:06:00Z">
        <w:r w:rsidR="009A273C">
          <w:rPr>
            <w:iCs/>
          </w:rPr>
          <w:t>a</w:t>
        </w:r>
      </w:ins>
      <w:ins w:id="283" w:author="Blake Actkinson" w:date="2022-10-15T13:56:00Z">
        <w:r w:rsidR="00A23214">
          <w:rPr>
            <w:iCs/>
          </w:rPr>
          <w:t xml:space="preserve"> point is the kth nearest neighbor to another point i</w:t>
        </w:r>
      </w:ins>
      <w:ins w:id="284" w:author="Blake Actkinson" w:date="2022-10-15T13:57:00Z">
        <w:r w:rsidR="00A23214">
          <w:rPr>
            <w:iCs/>
          </w:rPr>
          <w:t xml:space="preserve">f the distance between the two points is the kth shortest distance among all points. </w:t>
        </w:r>
      </w:ins>
      <w:r>
        <w:rPr>
          <w:iCs/>
        </w:rPr>
        <w:t>We construct</w:t>
      </w:r>
      <w:del w:id="285" w:author="Griffin, Robert" w:date="2022-09-22T14:57:00Z">
        <w:r w:rsidDel="005C7D13">
          <w:rPr>
            <w:iCs/>
          </w:rPr>
          <w:delText>ed</w:delText>
        </w:r>
      </w:del>
      <w:r>
        <w:rPr>
          <w:iCs/>
        </w:rPr>
        <w:t xml:space="preserve"> an ordered </w:t>
      </w:r>
      <w:proofErr w:type="spellStart"/>
      <w:r>
        <w:rPr>
          <w:iCs/>
        </w:rPr>
        <w:t>knn</w:t>
      </w:r>
      <w:proofErr w:type="spellEnd"/>
      <w:r>
        <w:rPr>
          <w:iCs/>
        </w:rPr>
        <w:t xml:space="preserve"> distance set and determine the mean and standard deviation of the first 30 ordered distances</w:t>
      </w:r>
      <w:ins w:id="286" w:author="Blake Actkinson" w:date="2022-10-15T13:55:00Z">
        <w:r w:rsidR="00A23214">
          <w:rPr>
            <w:iCs/>
          </w:rPr>
          <w:t>,</w:t>
        </w:r>
      </w:ins>
      <w:ins w:id="287" w:author="Blake Actkinson" w:date="2022-09-05T20:49:00Z">
        <w:del w:id="288" w:author="Griffin, Robert" w:date="2022-09-22T14:57:00Z">
          <w:r w:rsidR="00786E10" w:rsidDel="005C7D13">
            <w:rPr>
              <w:iCs/>
            </w:rPr>
            <w:delText>,</w:delText>
          </w:r>
        </w:del>
        <w:r w:rsidR="00786E10">
          <w:rPr>
            <w:iCs/>
          </w:rPr>
          <w:t xml:space="preserve"> then </w:t>
        </w:r>
      </w:ins>
      <w:ins w:id="289" w:author="Blake Actkinson" w:date="2022-10-15T14:08:00Z">
        <w:r w:rsidR="009A273C">
          <w:rPr>
            <w:iCs/>
          </w:rPr>
          <w:t xml:space="preserve">define </w:t>
        </w:r>
      </w:ins>
      <m:oMath>
        <m:r>
          <w:ins w:id="290" w:author="Blake Actkinson" w:date="2022-10-15T14:08:00Z">
            <m:rPr>
              <m:nor/>
            </m:rPr>
            <w:rPr>
              <w:iCs/>
            </w:rPr>
            <m:t>ϵ</m:t>
          </w:ins>
        </m:r>
      </m:oMath>
      <w:ins w:id="291" w:author="Blake Actkinson" w:date="2022-10-15T14:08:00Z">
        <w:r w:rsidR="009A273C">
          <w:rPr>
            <w:iCs/>
          </w:rPr>
          <w:t xml:space="preserve"> </w:t>
        </w:r>
      </w:ins>
      <w:ins w:id="292" w:author="Blake Actkinson" w:date="2022-10-15T14:09:00Z">
        <w:r w:rsidR="009A273C">
          <w:rPr>
            <w:iCs/>
          </w:rPr>
          <w:t xml:space="preserve">as the first distance that is greater </w:t>
        </w:r>
        <w:r w:rsidR="009A273C">
          <w:rPr>
            <w:iCs/>
          </w:rPr>
          <w:lastRenderedPageBreak/>
          <w:t xml:space="preserve">than </w:t>
        </w:r>
      </w:ins>
      <w:ins w:id="293" w:author="Blake Actkinson" w:date="2022-09-05T20:50:00Z">
        <w:r w:rsidR="00786E10">
          <w:rPr>
            <w:iCs/>
          </w:rPr>
          <w:t xml:space="preserve">the mean </w:t>
        </w:r>
        <w:del w:id="294" w:author="Griffin, Robert" w:date="2022-09-22T14:57:00Z">
          <w:r w:rsidR="00786E10" w:rsidDel="005C7D13">
            <w:rPr>
              <w:iCs/>
            </w:rPr>
            <w:delText>added to</w:delText>
          </w:r>
        </w:del>
      </w:ins>
      <w:ins w:id="295" w:author="Griffin, Robert" w:date="2022-09-22T14:57:00Z">
        <w:r w:rsidR="005C7D13">
          <w:rPr>
            <w:iCs/>
          </w:rPr>
          <w:t>plus</w:t>
        </w:r>
      </w:ins>
      <w:ins w:id="296" w:author="Blake Actkinson" w:date="2022-09-05T20:50:00Z">
        <w:r w:rsidR="00786E10">
          <w:rPr>
            <w:iCs/>
          </w:rPr>
          <w:t xml:space="preserve"> 3 </w:t>
        </w:r>
      </w:ins>
      <w:ins w:id="297" w:author="Griffin, Robert" w:date="2022-09-22T14:57:00Z">
        <w:r w:rsidR="005C7D13">
          <w:rPr>
            <w:iCs/>
          </w:rPr>
          <w:t xml:space="preserve">times the </w:t>
        </w:r>
      </w:ins>
      <w:ins w:id="298" w:author="Blake Actkinson" w:date="2022-09-05T20:50:00Z">
        <w:r w:rsidR="00786E10">
          <w:rPr>
            <w:iCs/>
          </w:rPr>
          <w:t>standard deviation</w:t>
        </w:r>
        <w:del w:id="299" w:author="Griffin, Robert" w:date="2022-09-22T14:57:00Z">
          <w:r w:rsidR="00786E10" w:rsidDel="005C7D13">
            <w:rPr>
              <w:iCs/>
            </w:rPr>
            <w:delText>s</w:delText>
          </w:r>
        </w:del>
        <w:r w:rsidR="00786E10">
          <w:rPr>
            <w:iCs/>
          </w:rPr>
          <w:t xml:space="preserve"> of the subset of previously ordered distances.</w:t>
        </w:r>
      </w:ins>
      <w:ins w:id="300" w:author="Blake Actkinson" w:date="2022-10-15T14:10:00Z">
        <w:r w:rsidR="009A273C">
          <w:rPr>
            <w:iCs/>
          </w:rPr>
          <w:t xml:space="preserve"> We iterate through the entire set of remaining distances, adding the current distance to the subset if it does not meet the criteria used to define</w:t>
        </w:r>
      </w:ins>
      <w:ins w:id="301" w:author="Blake Actkinson" w:date="2022-10-15T14:11:00Z">
        <w:r w:rsidR="009A273C">
          <w:rPr>
            <w:iCs/>
          </w:rPr>
          <w:t xml:space="preserve"> </w:t>
        </w:r>
      </w:ins>
      <m:oMath>
        <m:r>
          <w:ins w:id="302" w:author="Blake Actkinson" w:date="2022-10-15T14:11:00Z">
            <m:rPr>
              <m:nor/>
            </m:rPr>
            <w:rPr>
              <w:iCs/>
            </w:rPr>
            <m:t>ϵ</m:t>
          </w:ins>
        </m:r>
      </m:oMath>
      <w:ins w:id="303" w:author="Blake Actkinson" w:date="2022-10-15T14:11:00Z">
        <w:r w:rsidR="009A273C">
          <w:rPr>
            <w:iCs/>
          </w:rPr>
          <w:t>.</w:t>
        </w:r>
      </w:ins>
      <w:ins w:id="304" w:author="Blake Actkinson" w:date="2022-10-15T14:10:00Z">
        <w:r w:rsidR="009A273C">
          <w:rPr>
            <w:iCs/>
          </w:rPr>
          <w:t xml:space="preserve"> </w:t>
        </w:r>
      </w:ins>
      <w:ins w:id="305" w:author="Blake Actkinson" w:date="2022-09-06T19:42:00Z">
        <w:r w:rsidR="00B66760">
          <w:rPr>
            <w:iCs/>
          </w:rPr>
          <w:t xml:space="preserve"> </w:t>
        </w:r>
      </w:ins>
      <w:del w:id="306" w:author="Blake Actkinson" w:date="2022-09-05T20:49:00Z">
        <w:r w:rsidDel="00786E10">
          <w:rPr>
            <w:iCs/>
          </w:rPr>
          <w:delText>.</w:delText>
        </w:r>
      </w:del>
      <w:del w:id="307" w:author="Blake Actkinson" w:date="2022-09-05T20:50:00Z">
        <w:r w:rsidDel="00786E10">
          <w:rPr>
            <w:iCs/>
          </w:rPr>
          <w:delText xml:space="preserve"> Then, </w:delText>
        </w:r>
      </w:del>
      <m:oMath>
        <m:r>
          <w:del w:id="308" w:author="Blake Actkinson" w:date="2022-09-05T20:50:00Z">
            <m:rPr>
              <m:nor/>
            </m:rPr>
            <w:rPr>
              <w:iCs/>
            </w:rPr>
            <m:t>ϵ</m:t>
          </w:del>
        </m:r>
      </m:oMath>
      <w:del w:id="309" w:author="Blake Actkinson" w:date="2022-09-05T20:50:00Z">
        <w:r w:rsidDel="00786E10">
          <w:rPr>
            <w:iCs/>
          </w:rPr>
          <w:delText xml:space="preserve"> was set to the first subsequent distance in the remaining ordered set that me</w:delText>
        </w:r>
        <w:r w:rsidR="00C113B7" w:rsidDel="00786E10">
          <w:rPr>
            <w:iCs/>
          </w:rPr>
          <w:delText>t</w:delText>
        </w:r>
        <w:r w:rsidDel="00786E10">
          <w:rPr>
            <w:iCs/>
          </w:rPr>
          <w:delText xml:space="preserve"> the criteria:</w:delText>
        </w:r>
      </w:del>
    </w:p>
    <w:p w14:paraId="5C747C8B" w14:textId="3F864739" w:rsidR="00BF396C" w:rsidDel="00786E10" w:rsidRDefault="00BF396C">
      <w:pPr>
        <w:pStyle w:val="TAMainText"/>
        <w:ind w:firstLine="0"/>
        <w:rPr>
          <w:del w:id="310" w:author="Blake Actkinson" w:date="2022-09-05T20:50:00Z"/>
          <w:iCs/>
        </w:rPr>
        <w:pPrChange w:id="311" w:author="Blake Actkinson" w:date="2022-09-05T20:50:00Z">
          <w:pPr>
            <w:pStyle w:val="TAMainText"/>
          </w:pPr>
        </w:pPrChange>
      </w:pPr>
    </w:p>
    <w:p w14:paraId="14951F9A" w14:textId="045A1FE9" w:rsidR="00BF396C" w:rsidRPr="006A13D2" w:rsidDel="00786E10" w:rsidRDefault="00000000">
      <w:pPr>
        <w:pStyle w:val="TAMainText"/>
        <w:ind w:firstLine="0"/>
        <w:rPr>
          <w:del w:id="312" w:author="Blake Actkinson" w:date="2022-09-05T20:50:00Z"/>
        </w:rPr>
        <w:pPrChange w:id="313" w:author="Blake Actkinson" w:date="2022-09-05T20:50:00Z">
          <w:pPr>
            <w:pStyle w:val="TAMainText"/>
          </w:pPr>
        </w:pPrChange>
      </w:pPr>
      <m:oMathPara>
        <m:oMath>
          <m:sSub>
            <m:sSubPr>
              <m:ctrlPr>
                <w:del w:id="314" w:author="Blake Actkinson" w:date="2022-09-05T20:50:00Z">
                  <w:rPr>
                    <w:rFonts w:ascii="Cambria Math" w:hAnsi="Cambria Math"/>
                  </w:rPr>
                </w:del>
              </m:ctrlPr>
            </m:sSubPr>
            <m:e>
              <m:r>
                <w:del w:id="315" w:author="Blake Actkinson" w:date="2022-09-05T20:50:00Z">
                  <m:rPr>
                    <m:nor/>
                  </m:rPr>
                  <m:t>d</m:t>
                </w:del>
              </m:r>
            </m:e>
            <m:sub>
              <m:r>
                <w:del w:id="316" w:author="Blake Actkinson" w:date="2022-09-05T20:50:00Z">
                  <m:rPr>
                    <m:nor/>
                  </m:rPr>
                  <m:t>n</m:t>
                </w:del>
              </m:r>
            </m:sub>
          </m:sSub>
          <m:r>
            <w:del w:id="317" w:author="Blake Actkinson" w:date="2022-09-05T20:50:00Z">
              <m:rPr>
                <m:nor/>
              </m:rPr>
              <m:t xml:space="preserve">&gt; </m:t>
            </w:del>
          </m:r>
          <m:sSub>
            <m:sSubPr>
              <m:ctrlPr>
                <w:del w:id="318" w:author="Blake Actkinson" w:date="2022-09-05T20:50:00Z">
                  <w:rPr>
                    <w:rFonts w:ascii="Cambria Math" w:hAnsi="Cambria Math"/>
                  </w:rPr>
                </w:del>
              </m:ctrlPr>
            </m:sSubPr>
            <m:e>
              <m:r>
                <w:del w:id="319" w:author="Blake Actkinson" w:date="2022-09-05T20:50:00Z">
                  <m:rPr>
                    <m:nor/>
                  </m:rPr>
                  <m:t>μ</m:t>
                </w:del>
              </m:r>
            </m:e>
            <m:sub>
              <m:r>
                <w:del w:id="320" w:author="Blake Actkinson" w:date="2022-09-05T20:50:00Z">
                  <m:rPr>
                    <m:nor/>
                  </m:rPr>
                  <m:t>d</m:t>
                </w:del>
              </m:r>
              <m:d>
                <m:dPr>
                  <m:ctrlPr>
                    <w:del w:id="321" w:author="Blake Actkinson" w:date="2022-09-05T20:50:00Z">
                      <w:rPr>
                        <w:rFonts w:ascii="Cambria Math" w:hAnsi="Cambria Math"/>
                      </w:rPr>
                    </w:del>
                  </m:ctrlPr>
                </m:dPr>
                <m:e>
                  <m:r>
                    <w:del w:id="322" w:author="Blake Actkinson" w:date="2022-09-05T20:50:00Z">
                      <m:rPr>
                        <m:nor/>
                      </m:rPr>
                      <m:t>1:n-1</m:t>
                    </w:del>
                  </m:r>
                </m:e>
              </m:d>
            </m:sub>
          </m:sSub>
          <m:r>
            <w:del w:id="323" w:author="Blake Actkinson" w:date="2022-09-05T20:50:00Z">
              <m:rPr>
                <m:nor/>
              </m:rPr>
              <m:t>+3</m:t>
            </w:del>
          </m:r>
          <m:sSub>
            <m:sSubPr>
              <m:ctrlPr>
                <w:del w:id="324" w:author="Blake Actkinson" w:date="2022-09-05T20:50:00Z">
                  <w:rPr>
                    <w:rFonts w:ascii="Cambria Math" w:hAnsi="Cambria Math"/>
                  </w:rPr>
                </w:del>
              </m:ctrlPr>
            </m:sSubPr>
            <m:e>
              <m:r>
                <w:del w:id="325" w:author="Blake Actkinson" w:date="2022-09-05T20:50:00Z">
                  <m:rPr>
                    <m:nor/>
                  </m:rPr>
                  <m:t>σ</m:t>
                </w:del>
              </m:r>
            </m:e>
            <m:sub>
              <m:r>
                <w:del w:id="326" w:author="Blake Actkinson" w:date="2022-09-05T20:50:00Z">
                  <m:rPr>
                    <m:nor/>
                  </m:rPr>
                  <m:t>d</m:t>
                </w:del>
              </m:r>
              <m:d>
                <m:dPr>
                  <m:ctrlPr>
                    <w:del w:id="327" w:author="Blake Actkinson" w:date="2022-09-05T20:50:00Z">
                      <w:rPr>
                        <w:rFonts w:ascii="Cambria Math" w:hAnsi="Cambria Math"/>
                      </w:rPr>
                    </w:del>
                  </m:ctrlPr>
                </m:dPr>
                <m:e>
                  <m:r>
                    <w:del w:id="328" w:author="Blake Actkinson" w:date="2022-09-05T20:50:00Z">
                      <m:rPr>
                        <m:nor/>
                      </m:rPr>
                      <m:t>1:n-1</m:t>
                    </w:del>
                  </m:r>
                </m:e>
              </m:d>
            </m:sub>
          </m:sSub>
          <m:r>
            <w:del w:id="329" w:author="Blake Actkinson" w:date="2022-09-05T20:50:00Z">
              <m:rPr>
                <m:nor/>
              </m:rPr>
              <m:t xml:space="preserve">   </m:t>
            </w:del>
          </m:r>
          <m:r>
            <w:del w:id="330" w:author="Blake Actkinson" w:date="2022-09-05T20:50:00Z">
              <m:rPr>
                <m:nor/>
              </m:rPr>
              <w:rPr>
                <w:rFonts w:ascii="Cambria Math"/>
              </w:rPr>
              <m:t xml:space="preserve">                                                                                                                               </m:t>
            </w:del>
          </m:r>
          <m:d>
            <m:dPr>
              <m:ctrlPr>
                <w:del w:id="331" w:author="Blake Actkinson" w:date="2022-09-05T20:50:00Z">
                  <w:rPr>
                    <w:rFonts w:ascii="Cambria Math" w:hAnsi="Cambria Math"/>
                  </w:rPr>
                </w:del>
              </m:ctrlPr>
            </m:dPr>
            <m:e>
              <m:r>
                <w:del w:id="332" w:author="Blake Actkinson" w:date="2022-09-05T20:50:00Z">
                  <m:rPr>
                    <m:nor/>
                  </m:rPr>
                  <m:t>5</m:t>
                </w:del>
              </m:r>
            </m:e>
          </m:d>
        </m:oMath>
      </m:oMathPara>
    </w:p>
    <w:p w14:paraId="2CFF3EDE" w14:textId="1086E6E5" w:rsidR="006A13D2" w:rsidDel="00786E10" w:rsidRDefault="006A13D2">
      <w:pPr>
        <w:pStyle w:val="TAMainText"/>
        <w:ind w:firstLine="0"/>
        <w:rPr>
          <w:del w:id="333" w:author="Blake Actkinson" w:date="2022-09-05T20:50:00Z"/>
        </w:rPr>
        <w:pPrChange w:id="334" w:author="Blake Actkinson" w:date="2022-09-05T20:50:00Z">
          <w:pPr>
            <w:pStyle w:val="TAMainText"/>
          </w:pPr>
        </w:pPrChange>
      </w:pPr>
    </w:p>
    <w:p w14:paraId="592090FD" w14:textId="128AA49C" w:rsidR="006A13D2" w:rsidDel="00A23214" w:rsidRDefault="006A13D2">
      <w:pPr>
        <w:pStyle w:val="TAMainText"/>
        <w:ind w:firstLine="0"/>
        <w:rPr>
          <w:del w:id="335" w:author="Blake Actkinson" w:date="2022-10-15T13:58:00Z"/>
          <w:iCs/>
        </w:rPr>
        <w:pPrChange w:id="336" w:author="Blake Actkinson" w:date="2022-10-15T14:11:00Z">
          <w:pPr>
            <w:pStyle w:val="TAMainText"/>
          </w:pPr>
        </w:pPrChange>
      </w:pPr>
      <w:del w:id="337" w:author="Blake Actkinson" w:date="2022-09-05T20:50:00Z">
        <w:r w:rsidDel="00786E10">
          <w:delText xml:space="preserve">Where </w:delText>
        </w:r>
      </w:del>
      <m:oMath>
        <m:sSub>
          <m:sSubPr>
            <m:ctrlPr>
              <w:del w:id="338" w:author="Blake Actkinson" w:date="2022-09-05T20:50:00Z">
                <w:rPr>
                  <w:rFonts w:ascii="Cambria Math" w:hAnsi="Cambria Math"/>
                </w:rPr>
              </w:del>
            </m:ctrlPr>
          </m:sSubPr>
          <m:e>
            <m:r>
              <w:del w:id="339" w:author="Blake Actkinson" w:date="2022-09-05T20:50:00Z">
                <m:rPr>
                  <m:nor/>
                </m:rPr>
                <m:t>d</m:t>
              </w:del>
            </m:r>
          </m:e>
          <m:sub>
            <m:r>
              <w:del w:id="340" w:author="Blake Actkinson" w:date="2022-09-05T20:50:00Z">
                <m:rPr>
                  <m:nor/>
                </m:rPr>
                <m:t>n</m:t>
              </w:del>
            </m:r>
          </m:sub>
        </m:sSub>
      </m:oMath>
      <w:del w:id="341" w:author="Blake Actkinson" w:date="2022-09-05T20:50:00Z">
        <w:r w:rsidDel="00786E10">
          <w:delText xml:space="preserve"> is the n</w:delText>
        </w:r>
        <w:r w:rsidDel="00786E10">
          <w:rPr>
            <w:vertAlign w:val="superscript"/>
          </w:rPr>
          <w:delText>th</w:delText>
        </w:r>
        <w:r w:rsidDel="00786E10">
          <w:delText xml:space="preserve"> ordered knn distance, </w:delText>
        </w:r>
      </w:del>
      <m:oMath>
        <m:sSub>
          <m:sSubPr>
            <m:ctrlPr>
              <w:del w:id="342" w:author="Blake Actkinson" w:date="2022-09-05T20:50:00Z">
                <w:rPr>
                  <w:rFonts w:ascii="Cambria Math" w:hAnsi="Cambria Math"/>
                </w:rPr>
              </w:del>
            </m:ctrlPr>
          </m:sSubPr>
          <m:e>
            <m:r>
              <w:del w:id="343" w:author="Blake Actkinson" w:date="2022-09-05T20:50:00Z">
                <m:rPr>
                  <m:nor/>
                </m:rPr>
                <m:t>μ</m:t>
              </w:del>
            </m:r>
          </m:e>
          <m:sub>
            <m:r>
              <w:del w:id="344" w:author="Blake Actkinson" w:date="2022-09-05T20:50:00Z">
                <m:rPr>
                  <m:nor/>
                </m:rPr>
                <m:t>d</m:t>
              </w:del>
            </m:r>
            <m:d>
              <m:dPr>
                <m:ctrlPr>
                  <w:del w:id="345" w:author="Blake Actkinson" w:date="2022-09-05T20:50:00Z">
                    <w:rPr>
                      <w:rFonts w:ascii="Cambria Math" w:hAnsi="Cambria Math"/>
                    </w:rPr>
                  </w:del>
                </m:ctrlPr>
              </m:dPr>
              <m:e>
                <m:r>
                  <w:del w:id="346" w:author="Blake Actkinson" w:date="2022-09-05T20:50:00Z">
                    <m:rPr>
                      <m:nor/>
                    </m:rPr>
                    <m:t>1:n-1</m:t>
                  </w:del>
                </m:r>
              </m:e>
            </m:d>
          </m:sub>
        </m:sSub>
      </m:oMath>
      <w:del w:id="347" w:author="Blake Actkinson" w:date="2022-09-05T20:50:00Z">
        <w:r w:rsidDel="00786E10">
          <w:delText xml:space="preserve"> is the mean of the ordered distances between indices 1 and n-1, and </w:delText>
        </w:r>
      </w:del>
      <m:oMath>
        <m:sSub>
          <m:sSubPr>
            <m:ctrlPr>
              <w:del w:id="348" w:author="Blake Actkinson" w:date="2022-09-05T20:50:00Z">
                <w:rPr>
                  <w:rFonts w:ascii="Cambria Math" w:hAnsi="Cambria Math"/>
                </w:rPr>
              </w:del>
            </m:ctrlPr>
          </m:sSubPr>
          <m:e>
            <m:r>
              <w:del w:id="349" w:author="Blake Actkinson" w:date="2022-09-05T20:50:00Z">
                <m:rPr>
                  <m:nor/>
                </m:rPr>
                <m:t>σ</m:t>
              </w:del>
            </m:r>
          </m:e>
          <m:sub>
            <m:r>
              <w:del w:id="350" w:author="Blake Actkinson" w:date="2022-09-05T20:50:00Z">
                <m:rPr>
                  <m:nor/>
                </m:rPr>
                <m:t>d</m:t>
              </w:del>
            </m:r>
            <m:d>
              <m:dPr>
                <m:ctrlPr>
                  <w:del w:id="351" w:author="Blake Actkinson" w:date="2022-09-05T20:50:00Z">
                    <w:rPr>
                      <w:rFonts w:ascii="Cambria Math" w:hAnsi="Cambria Math"/>
                    </w:rPr>
                  </w:del>
                </m:ctrlPr>
              </m:dPr>
              <m:e>
                <m:r>
                  <w:del w:id="352" w:author="Blake Actkinson" w:date="2022-09-05T20:50:00Z">
                    <m:rPr>
                      <m:nor/>
                    </m:rPr>
                    <m:t>1:n-1</m:t>
                  </w:del>
                </m:r>
              </m:e>
            </m:d>
          </m:sub>
        </m:sSub>
      </m:oMath>
      <w:del w:id="353" w:author="Blake Actkinson" w:date="2022-09-05T20:50:00Z">
        <w:r w:rsidDel="00786E10">
          <w:delText xml:space="preserve"> is the standard deviation of the ordered distances between 1 and n-1. A graphical example illustrating the estimated epsilon value for a knn ordered distance graph is given in Figure 1. </w:delText>
        </w:r>
      </w:del>
      <w:ins w:id="354" w:author="Blake Actkinson" w:date="2022-10-15T14:11:00Z">
        <w:r w:rsidR="009A273C">
          <w:t xml:space="preserve">Once </w:t>
        </w:r>
      </w:ins>
      <w:del w:id="355" w:author="Blake Actkinson" w:date="2022-10-15T14:11:00Z">
        <w:r w:rsidDel="009A273C">
          <w:delText xml:space="preserve">Given </w:delText>
        </w:r>
      </w:del>
      <w:r>
        <w:t xml:space="preserve">both </w:t>
      </w:r>
      <m:oMath>
        <m:r>
          <m:rPr>
            <m:nor/>
          </m:rPr>
          <w:rPr>
            <w:iCs/>
          </w:rPr>
          <m:t>ϵ</m:t>
        </m:r>
      </m:oMath>
      <w:r>
        <w:rPr>
          <w:iCs/>
        </w:rPr>
        <w:t xml:space="preserve"> and </w:t>
      </w:r>
      <w:proofErr w:type="spellStart"/>
      <w:r>
        <w:rPr>
          <w:iCs/>
        </w:rPr>
        <w:t>MinPts</w:t>
      </w:r>
      <w:proofErr w:type="spellEnd"/>
      <w:ins w:id="356" w:author="Blake Actkinson" w:date="2022-10-15T14:12:00Z">
        <w:r w:rsidR="009A273C">
          <w:rPr>
            <w:iCs/>
          </w:rPr>
          <w:t xml:space="preserve"> are determined</w:t>
        </w:r>
      </w:ins>
      <w:r>
        <w:rPr>
          <w:iCs/>
        </w:rPr>
        <w:t xml:space="preserve">, </w:t>
      </w:r>
      <w:ins w:id="357" w:author="Griffin, Robert" w:date="2022-09-23T12:10:00Z">
        <w:r w:rsidR="00383F76">
          <w:rPr>
            <w:iCs/>
          </w:rPr>
          <w:t xml:space="preserve">we run </w:t>
        </w:r>
      </w:ins>
      <w:r>
        <w:rPr>
          <w:iCs/>
        </w:rPr>
        <w:t xml:space="preserve">DBSCAN </w:t>
      </w:r>
      <w:del w:id="358" w:author="Griffin, Robert" w:date="2022-09-23T12:10:00Z">
        <w:r w:rsidDel="00383F76">
          <w:rPr>
            <w:iCs/>
          </w:rPr>
          <w:delText xml:space="preserve">was run </w:delText>
        </w:r>
      </w:del>
      <w:r>
        <w:rPr>
          <w:iCs/>
        </w:rPr>
        <w:t xml:space="preserve">on the daily time series observations in which core points </w:t>
      </w:r>
      <w:del w:id="359" w:author="Blake Actkinson" w:date="2022-10-15T14:12:00Z">
        <w:r w:rsidDel="009A273C">
          <w:rPr>
            <w:iCs/>
          </w:rPr>
          <w:delText xml:space="preserve">were </w:delText>
        </w:r>
      </w:del>
      <w:ins w:id="360" w:author="Blake Actkinson" w:date="2022-10-15T14:12:00Z">
        <w:r w:rsidR="009A273C">
          <w:rPr>
            <w:iCs/>
          </w:rPr>
          <w:t xml:space="preserve">are </w:t>
        </w:r>
      </w:ins>
      <w:r>
        <w:rPr>
          <w:iCs/>
        </w:rPr>
        <w:t xml:space="preserve">labeled as normal and both border and noise points </w:t>
      </w:r>
      <w:ins w:id="361" w:author="Blake Actkinson" w:date="2022-10-15T14:12:00Z">
        <w:r w:rsidR="009A273C">
          <w:rPr>
            <w:iCs/>
          </w:rPr>
          <w:t xml:space="preserve">are </w:t>
        </w:r>
      </w:ins>
      <w:r>
        <w:rPr>
          <w:iCs/>
        </w:rPr>
        <w:t>labeled as anomalies. An example of labeled DBSCAN output for a scatterplot of daily BC/CO</w:t>
      </w:r>
      <w:r>
        <w:rPr>
          <w:iCs/>
          <w:vertAlign w:val="subscript"/>
        </w:rPr>
        <w:t>2</w:t>
      </w:r>
      <w:r>
        <w:rPr>
          <w:iCs/>
        </w:rPr>
        <w:t xml:space="preserve"> time series is given in Figure 2.</w:t>
      </w:r>
    </w:p>
    <w:p w14:paraId="2E6D1B86" w14:textId="77671FA1" w:rsidR="00B66760" w:rsidRPr="00A23214" w:rsidRDefault="006A13D2">
      <w:pPr>
        <w:pStyle w:val="TAMainText"/>
        <w:ind w:firstLine="0"/>
        <w:rPr>
          <w:ins w:id="362" w:author="Blake Actkinson" w:date="2022-09-05T20:44:00Z"/>
        </w:rPr>
        <w:pPrChange w:id="363" w:author="Blake Actkinson" w:date="2022-10-15T14:11:00Z">
          <w:pPr>
            <w:pStyle w:val="VAFigureCaption"/>
          </w:pPr>
        </w:pPrChange>
      </w:pPr>
      <w:bookmarkStart w:id="364" w:name="_Toc98254624"/>
      <w:del w:id="365" w:author="Blake Actkinson" w:date="2022-09-05T20:43:00Z">
        <w:r w:rsidRPr="0027617B" w:rsidDel="002D38B6">
          <w:rPr>
            <w:rFonts w:eastAsiaTheme="minorEastAsia"/>
            <w:noProof/>
          </w:rPr>
          <w:drawing>
            <wp:anchor distT="0" distB="0" distL="114300" distR="114300" simplePos="0" relativeHeight="251659264" behindDoc="0" locked="0" layoutInCell="1" allowOverlap="1" wp14:anchorId="47277548" wp14:editId="00BA498D">
              <wp:simplePos x="0" y="0"/>
              <wp:positionH relativeFrom="margin">
                <wp:posOffset>219075</wp:posOffset>
              </wp:positionH>
              <wp:positionV relativeFrom="paragraph">
                <wp:posOffset>0</wp:posOffset>
              </wp:positionV>
              <wp:extent cx="5486411" cy="5486411"/>
              <wp:effectExtent l="0" t="0" r="0" b="0"/>
              <wp:wrapTopAndBottom/>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anchor>
          </w:drawing>
        </w:r>
      </w:del>
      <w:bookmarkEnd w:id="364"/>
      <w:commentRangeStart w:id="366"/>
      <w:commentRangeEnd w:id="366"/>
      <w:del w:id="367" w:author="Blake Actkinson" w:date="2022-10-15T13:57:00Z">
        <w:r w:rsidR="00383F76" w:rsidDel="00A23214">
          <w:rPr>
            <w:rStyle w:val="CommentReference"/>
          </w:rPr>
          <w:commentReference w:id="366"/>
        </w:r>
      </w:del>
    </w:p>
    <w:tbl>
      <w:tblPr>
        <w:tblStyle w:val="TableGrid"/>
        <w:tblW w:w="0" w:type="auto"/>
        <w:tblLook w:val="04A0" w:firstRow="1" w:lastRow="0" w:firstColumn="1" w:lastColumn="0" w:noHBand="0" w:noVBand="1"/>
      </w:tblPr>
      <w:tblGrid>
        <w:gridCol w:w="805"/>
        <w:gridCol w:w="720"/>
        <w:gridCol w:w="720"/>
        <w:gridCol w:w="720"/>
        <w:gridCol w:w="6385"/>
      </w:tblGrid>
      <w:tr w:rsidR="002D38B6" w14:paraId="5F71D6B4" w14:textId="77777777" w:rsidTr="00E728AF">
        <w:trPr>
          <w:ins w:id="368" w:author="Blake Actkinson" w:date="2022-09-05T20:44:00Z"/>
        </w:trPr>
        <w:tc>
          <w:tcPr>
            <w:tcW w:w="9350" w:type="dxa"/>
            <w:gridSpan w:val="5"/>
            <w:tcBorders>
              <w:top w:val="single" w:sz="4" w:space="0" w:color="auto"/>
              <w:left w:val="nil"/>
              <w:bottom w:val="single" w:sz="4" w:space="0" w:color="auto"/>
              <w:right w:val="nil"/>
            </w:tcBorders>
          </w:tcPr>
          <w:p w14:paraId="4E6A4F52" w14:textId="77777777" w:rsidR="002D38B6" w:rsidRPr="00C068EB" w:rsidRDefault="002D38B6" w:rsidP="00E728AF">
            <w:pPr>
              <w:pStyle w:val="Title"/>
              <w:rPr>
                <w:ins w:id="369" w:author="Blake Actkinson" w:date="2022-09-05T20:44:00Z"/>
                <w:b/>
                <w:bCs/>
              </w:rPr>
            </w:pPr>
            <w:ins w:id="370" w:author="Blake Actkinson" w:date="2022-09-05T20:44:00Z">
              <w:r w:rsidRPr="00C068EB">
                <w:rPr>
                  <w:b/>
                  <w:bCs/>
                </w:rPr>
                <w:t>DBSCAN Algorithm: Algorithm to identify and classify anomalies</w:t>
              </w:r>
            </w:ins>
          </w:p>
        </w:tc>
      </w:tr>
      <w:tr w:rsidR="002D38B6" w14:paraId="191384F3" w14:textId="77777777" w:rsidTr="00E728AF">
        <w:trPr>
          <w:ins w:id="371" w:author="Blake Actkinson" w:date="2022-09-05T20:44:00Z"/>
        </w:trPr>
        <w:tc>
          <w:tcPr>
            <w:tcW w:w="805" w:type="dxa"/>
            <w:tcBorders>
              <w:top w:val="single" w:sz="4" w:space="0" w:color="auto"/>
              <w:left w:val="nil"/>
              <w:bottom w:val="nil"/>
              <w:right w:val="single" w:sz="8" w:space="0" w:color="auto"/>
            </w:tcBorders>
          </w:tcPr>
          <w:p w14:paraId="2D469008" w14:textId="77777777" w:rsidR="002D38B6" w:rsidRPr="00C068EB" w:rsidRDefault="002D38B6" w:rsidP="00E728AF">
            <w:pPr>
              <w:pStyle w:val="Title"/>
              <w:rPr>
                <w:ins w:id="372" w:author="Blake Actkinson" w:date="2022-09-05T20:44:00Z"/>
                <w:b/>
                <w:bCs/>
              </w:rPr>
            </w:pPr>
          </w:p>
        </w:tc>
        <w:tc>
          <w:tcPr>
            <w:tcW w:w="8545" w:type="dxa"/>
            <w:gridSpan w:val="4"/>
            <w:tcBorders>
              <w:top w:val="single" w:sz="4" w:space="0" w:color="auto"/>
              <w:left w:val="single" w:sz="8" w:space="0" w:color="auto"/>
              <w:bottom w:val="nil"/>
              <w:right w:val="nil"/>
            </w:tcBorders>
          </w:tcPr>
          <w:p w14:paraId="0710582E" w14:textId="77777777" w:rsidR="002D38B6" w:rsidRPr="00A41758" w:rsidRDefault="002D38B6" w:rsidP="00E728AF">
            <w:pPr>
              <w:pStyle w:val="Algostep"/>
              <w:rPr>
                <w:ins w:id="373" w:author="Blake Actkinson" w:date="2022-09-05T20:44:00Z"/>
              </w:rPr>
            </w:pPr>
            <w:ins w:id="374" w:author="Blake Actkinson" w:date="2022-09-05T20:44:00Z">
              <w:r w:rsidRPr="00A41758">
                <w:rPr>
                  <w:b/>
                  <w:bCs/>
                </w:rPr>
                <w:t>Input:</w:t>
              </w:r>
              <w:r>
                <w:t xml:space="preserve"> Daily time series (for a given mobile platform if multiple)</w:t>
              </w:r>
            </w:ins>
          </w:p>
        </w:tc>
      </w:tr>
      <w:tr w:rsidR="002D38B6" w14:paraId="450D8E1F" w14:textId="77777777" w:rsidTr="00E728AF">
        <w:trPr>
          <w:ins w:id="375" w:author="Blake Actkinson" w:date="2022-09-05T20:44:00Z"/>
        </w:trPr>
        <w:tc>
          <w:tcPr>
            <w:tcW w:w="805" w:type="dxa"/>
            <w:tcBorders>
              <w:top w:val="nil"/>
              <w:left w:val="nil"/>
              <w:bottom w:val="nil"/>
              <w:right w:val="single" w:sz="8" w:space="0" w:color="auto"/>
            </w:tcBorders>
          </w:tcPr>
          <w:p w14:paraId="1CE02683" w14:textId="77777777" w:rsidR="002D38B6" w:rsidRPr="00C068EB" w:rsidRDefault="002D38B6" w:rsidP="00E728AF">
            <w:pPr>
              <w:pStyle w:val="Title"/>
              <w:rPr>
                <w:ins w:id="376" w:author="Blake Actkinson" w:date="2022-09-05T20:44:00Z"/>
                <w:b/>
                <w:bCs/>
              </w:rPr>
            </w:pPr>
          </w:p>
        </w:tc>
        <w:tc>
          <w:tcPr>
            <w:tcW w:w="8545" w:type="dxa"/>
            <w:gridSpan w:val="4"/>
            <w:tcBorders>
              <w:top w:val="nil"/>
              <w:left w:val="single" w:sz="8" w:space="0" w:color="auto"/>
              <w:bottom w:val="nil"/>
              <w:right w:val="nil"/>
            </w:tcBorders>
          </w:tcPr>
          <w:p w14:paraId="5E3226F6" w14:textId="77777777" w:rsidR="002D38B6" w:rsidRPr="008B6B69" w:rsidRDefault="002D38B6" w:rsidP="00E728AF">
            <w:pPr>
              <w:pStyle w:val="Algostep"/>
              <w:rPr>
                <w:ins w:id="377" w:author="Blake Actkinson" w:date="2022-09-05T20:44:00Z"/>
              </w:rPr>
            </w:pPr>
            <w:ins w:id="378" w:author="Blake Actkinson" w:date="2022-09-05T20:44:00Z">
              <w:r>
                <w:rPr>
                  <w:b/>
                  <w:bCs/>
                </w:rPr>
                <w:t xml:space="preserve">Output: </w:t>
              </w:r>
              <w:r>
                <w:t>DBSCAN-labeled anomalies conceptualized as plumes</w:t>
              </w:r>
            </w:ins>
          </w:p>
        </w:tc>
      </w:tr>
      <w:tr w:rsidR="002D38B6" w14:paraId="0EAA85C5" w14:textId="77777777" w:rsidTr="00E728AF">
        <w:trPr>
          <w:ins w:id="379" w:author="Blake Actkinson" w:date="2022-09-05T20:44:00Z"/>
        </w:trPr>
        <w:tc>
          <w:tcPr>
            <w:tcW w:w="805" w:type="dxa"/>
            <w:tcBorders>
              <w:top w:val="nil"/>
              <w:left w:val="nil"/>
              <w:bottom w:val="nil"/>
              <w:right w:val="single" w:sz="8" w:space="0" w:color="auto"/>
            </w:tcBorders>
          </w:tcPr>
          <w:p w14:paraId="34122489" w14:textId="77777777" w:rsidR="002D38B6" w:rsidRPr="00C068EB" w:rsidRDefault="002D38B6" w:rsidP="00E728AF">
            <w:pPr>
              <w:pStyle w:val="Title"/>
              <w:rPr>
                <w:ins w:id="380" w:author="Blake Actkinson" w:date="2022-09-05T20:44:00Z"/>
                <w:b/>
                <w:bCs/>
              </w:rPr>
            </w:pPr>
          </w:p>
        </w:tc>
        <w:tc>
          <w:tcPr>
            <w:tcW w:w="8545" w:type="dxa"/>
            <w:gridSpan w:val="4"/>
            <w:tcBorders>
              <w:top w:val="nil"/>
              <w:left w:val="single" w:sz="8" w:space="0" w:color="auto"/>
              <w:bottom w:val="nil"/>
              <w:right w:val="nil"/>
            </w:tcBorders>
          </w:tcPr>
          <w:p w14:paraId="37107D7A" w14:textId="77777777" w:rsidR="002D38B6" w:rsidRPr="007E426E" w:rsidRDefault="002D38B6" w:rsidP="00E728AF">
            <w:pPr>
              <w:pStyle w:val="Algostep"/>
              <w:rPr>
                <w:ins w:id="381" w:author="Blake Actkinson" w:date="2022-09-05T20:44:00Z"/>
              </w:rPr>
            </w:pPr>
            <w:ins w:id="382" w:author="Blake Actkinson" w:date="2022-09-05T20:44:00Z">
              <w:r>
                <w:rPr>
                  <w:b/>
                  <w:bCs/>
                </w:rPr>
                <w:t xml:space="preserve">Initialize </w:t>
              </w:r>
              <w:proofErr w:type="spellStart"/>
              <w:r>
                <w:t>labeledAnoms</w:t>
              </w:r>
              <w:proofErr w:type="spellEnd"/>
              <w:r>
                <w:t xml:space="preserve"> \\ empty vector = number of total points in mobile TS</w:t>
              </w:r>
            </w:ins>
          </w:p>
        </w:tc>
      </w:tr>
      <w:tr w:rsidR="002D38B6" w14:paraId="0D8E6CCE" w14:textId="77777777" w:rsidTr="00E728AF">
        <w:trPr>
          <w:ins w:id="383" w:author="Blake Actkinson" w:date="2022-09-05T20:44:00Z"/>
        </w:trPr>
        <w:tc>
          <w:tcPr>
            <w:tcW w:w="805" w:type="dxa"/>
            <w:tcBorders>
              <w:top w:val="nil"/>
              <w:left w:val="nil"/>
              <w:bottom w:val="nil"/>
              <w:right w:val="single" w:sz="8" w:space="0" w:color="auto"/>
            </w:tcBorders>
          </w:tcPr>
          <w:p w14:paraId="3EDA7EE1" w14:textId="77777777" w:rsidR="002D38B6" w:rsidRPr="00C068EB" w:rsidRDefault="002D38B6" w:rsidP="00E728AF">
            <w:pPr>
              <w:pStyle w:val="Title"/>
              <w:rPr>
                <w:ins w:id="384" w:author="Blake Actkinson" w:date="2022-09-05T20:44:00Z"/>
                <w:b/>
                <w:bCs/>
              </w:rPr>
            </w:pPr>
          </w:p>
        </w:tc>
        <w:tc>
          <w:tcPr>
            <w:tcW w:w="8545" w:type="dxa"/>
            <w:gridSpan w:val="4"/>
            <w:tcBorders>
              <w:top w:val="nil"/>
              <w:left w:val="single" w:sz="8" w:space="0" w:color="auto"/>
              <w:bottom w:val="nil"/>
              <w:right w:val="nil"/>
            </w:tcBorders>
          </w:tcPr>
          <w:p w14:paraId="5F424CF0" w14:textId="77777777" w:rsidR="002D38B6" w:rsidRPr="008B6B69" w:rsidRDefault="002D38B6" w:rsidP="00E728AF">
            <w:pPr>
              <w:pStyle w:val="Algostep"/>
              <w:rPr>
                <w:ins w:id="385" w:author="Blake Actkinson" w:date="2022-09-05T20:44:00Z"/>
              </w:rPr>
            </w:pPr>
            <w:ins w:id="386" w:author="Blake Actkinson" w:date="2022-09-05T20:44:00Z">
              <w:r>
                <w:rPr>
                  <w:b/>
                  <w:bCs/>
                </w:rPr>
                <w:t>F</w:t>
              </w:r>
              <w:r w:rsidRPr="008B6B69">
                <w:rPr>
                  <w:b/>
                  <w:bCs/>
                </w:rPr>
                <w:t>or</w:t>
              </w:r>
              <w:r>
                <w:t xml:space="preserve"> (each daily time series) \\ determine the parameters eps and </w:t>
              </w:r>
              <w:proofErr w:type="spellStart"/>
              <w:r>
                <w:t>MinPts</w:t>
              </w:r>
              <w:proofErr w:type="spellEnd"/>
              <w:r>
                <w:t xml:space="preserve"> and run DBSCAN</w:t>
              </w:r>
            </w:ins>
          </w:p>
        </w:tc>
      </w:tr>
      <w:tr w:rsidR="002D38B6" w14:paraId="37F69C4E" w14:textId="77777777" w:rsidTr="00E728AF">
        <w:trPr>
          <w:ins w:id="387" w:author="Blake Actkinson" w:date="2022-09-05T20:44:00Z"/>
        </w:trPr>
        <w:tc>
          <w:tcPr>
            <w:tcW w:w="805" w:type="dxa"/>
            <w:tcBorders>
              <w:top w:val="nil"/>
              <w:left w:val="nil"/>
              <w:bottom w:val="nil"/>
              <w:right w:val="single" w:sz="8" w:space="0" w:color="auto"/>
            </w:tcBorders>
          </w:tcPr>
          <w:p w14:paraId="2BF0D79B" w14:textId="77777777" w:rsidR="002D38B6" w:rsidRPr="00C068EB" w:rsidRDefault="002D38B6" w:rsidP="00E728AF">
            <w:pPr>
              <w:pStyle w:val="Title"/>
              <w:rPr>
                <w:ins w:id="388" w:author="Blake Actkinson" w:date="2022-09-05T20:44:00Z"/>
                <w:b/>
                <w:bCs/>
              </w:rPr>
            </w:pPr>
            <w:ins w:id="389" w:author="Blake Actkinson" w:date="2022-09-05T20:44:00Z">
              <w:r>
                <w:rPr>
                  <w:b/>
                  <w:bCs/>
                </w:rPr>
                <w:t>1</w:t>
              </w:r>
            </w:ins>
          </w:p>
        </w:tc>
        <w:tc>
          <w:tcPr>
            <w:tcW w:w="720" w:type="dxa"/>
            <w:tcBorders>
              <w:top w:val="nil"/>
              <w:left w:val="single" w:sz="8" w:space="0" w:color="auto"/>
              <w:bottom w:val="nil"/>
              <w:right w:val="single" w:sz="8" w:space="0" w:color="auto"/>
            </w:tcBorders>
          </w:tcPr>
          <w:p w14:paraId="518C14B2" w14:textId="77777777" w:rsidR="002D38B6" w:rsidRDefault="002D38B6" w:rsidP="00E728AF">
            <w:pPr>
              <w:pStyle w:val="Algostep"/>
              <w:rPr>
                <w:ins w:id="390" w:author="Blake Actkinson" w:date="2022-09-05T20:44:00Z"/>
              </w:rPr>
            </w:pPr>
          </w:p>
        </w:tc>
        <w:tc>
          <w:tcPr>
            <w:tcW w:w="7825" w:type="dxa"/>
            <w:gridSpan w:val="3"/>
            <w:tcBorders>
              <w:top w:val="nil"/>
              <w:left w:val="single" w:sz="8" w:space="0" w:color="auto"/>
              <w:bottom w:val="nil"/>
              <w:right w:val="nil"/>
            </w:tcBorders>
          </w:tcPr>
          <w:p w14:paraId="0602E422" w14:textId="77777777" w:rsidR="002D38B6" w:rsidRPr="008B6B69" w:rsidRDefault="002D38B6" w:rsidP="00E728AF">
            <w:pPr>
              <w:pStyle w:val="Algostep"/>
              <w:rPr>
                <w:ins w:id="391" w:author="Blake Actkinson" w:date="2022-09-05T20:44:00Z"/>
              </w:rPr>
            </w:pPr>
            <w:ins w:id="392" w:author="Blake Actkinson" w:date="2022-09-05T20:44:00Z">
              <w:r>
                <w:rPr>
                  <w:b/>
                  <w:bCs/>
                </w:rPr>
                <w:t xml:space="preserve">Scale </w:t>
              </w:r>
              <w:r>
                <w:t>each variable to mean 0 and variance 1</w:t>
              </w:r>
            </w:ins>
          </w:p>
        </w:tc>
      </w:tr>
      <w:tr w:rsidR="002D38B6" w14:paraId="17F38C83" w14:textId="77777777" w:rsidTr="00E728AF">
        <w:trPr>
          <w:ins w:id="393" w:author="Blake Actkinson" w:date="2022-09-05T20:44:00Z"/>
        </w:trPr>
        <w:tc>
          <w:tcPr>
            <w:tcW w:w="805" w:type="dxa"/>
            <w:tcBorders>
              <w:top w:val="nil"/>
              <w:left w:val="nil"/>
              <w:bottom w:val="nil"/>
              <w:right w:val="single" w:sz="8" w:space="0" w:color="auto"/>
            </w:tcBorders>
          </w:tcPr>
          <w:p w14:paraId="0AD73FC5" w14:textId="77777777" w:rsidR="002D38B6" w:rsidRPr="00C068EB" w:rsidRDefault="002D38B6" w:rsidP="00E728AF">
            <w:pPr>
              <w:pStyle w:val="Title"/>
              <w:rPr>
                <w:ins w:id="394" w:author="Blake Actkinson" w:date="2022-09-05T20:44:00Z"/>
                <w:b/>
                <w:bCs/>
              </w:rPr>
            </w:pPr>
            <w:ins w:id="395" w:author="Blake Actkinson" w:date="2022-09-05T20:44:00Z">
              <w:r>
                <w:rPr>
                  <w:b/>
                  <w:bCs/>
                </w:rPr>
                <w:t>2</w:t>
              </w:r>
            </w:ins>
          </w:p>
        </w:tc>
        <w:tc>
          <w:tcPr>
            <w:tcW w:w="720" w:type="dxa"/>
            <w:tcBorders>
              <w:top w:val="nil"/>
              <w:left w:val="single" w:sz="8" w:space="0" w:color="auto"/>
              <w:bottom w:val="nil"/>
              <w:right w:val="single" w:sz="8" w:space="0" w:color="auto"/>
            </w:tcBorders>
          </w:tcPr>
          <w:p w14:paraId="7EB61D76" w14:textId="77777777" w:rsidR="002D38B6" w:rsidRDefault="002D38B6" w:rsidP="00E728AF">
            <w:pPr>
              <w:pStyle w:val="Algostep"/>
              <w:rPr>
                <w:ins w:id="396" w:author="Blake Actkinson" w:date="2022-09-05T20:44:00Z"/>
              </w:rPr>
            </w:pPr>
          </w:p>
        </w:tc>
        <w:tc>
          <w:tcPr>
            <w:tcW w:w="7825" w:type="dxa"/>
            <w:gridSpan w:val="3"/>
            <w:tcBorders>
              <w:top w:val="nil"/>
              <w:left w:val="single" w:sz="8" w:space="0" w:color="auto"/>
              <w:bottom w:val="nil"/>
              <w:right w:val="nil"/>
            </w:tcBorders>
          </w:tcPr>
          <w:p w14:paraId="2B954136" w14:textId="77777777" w:rsidR="002D38B6" w:rsidRPr="008B6B69" w:rsidRDefault="002D38B6" w:rsidP="00E728AF">
            <w:pPr>
              <w:pStyle w:val="Algostep"/>
              <w:rPr>
                <w:ins w:id="397" w:author="Blake Actkinson" w:date="2022-09-05T20:44:00Z"/>
              </w:rPr>
            </w:pPr>
            <w:ins w:id="398" w:author="Blake Actkinson" w:date="2022-09-05T20:44:00Z">
              <w:r>
                <w:rPr>
                  <w:b/>
                  <w:bCs/>
                </w:rPr>
                <w:t xml:space="preserve">Set </w:t>
              </w:r>
              <w:proofErr w:type="spellStart"/>
              <w:r>
                <w:t>minPts</w:t>
              </w:r>
              <w:proofErr w:type="spellEnd"/>
              <w:r>
                <w:t xml:space="preserve"> = 0.03 * n \\ n is the total number of points in the daily mobile monitoring time series</w:t>
              </w:r>
            </w:ins>
          </w:p>
        </w:tc>
      </w:tr>
      <w:tr w:rsidR="002D38B6" w14:paraId="0149AF80" w14:textId="77777777" w:rsidTr="00E728AF">
        <w:trPr>
          <w:ins w:id="399" w:author="Blake Actkinson" w:date="2022-09-05T20:44:00Z"/>
        </w:trPr>
        <w:tc>
          <w:tcPr>
            <w:tcW w:w="805" w:type="dxa"/>
            <w:tcBorders>
              <w:top w:val="nil"/>
              <w:left w:val="nil"/>
              <w:bottom w:val="nil"/>
              <w:right w:val="single" w:sz="8" w:space="0" w:color="auto"/>
            </w:tcBorders>
          </w:tcPr>
          <w:p w14:paraId="75623389" w14:textId="77777777" w:rsidR="002D38B6" w:rsidRPr="00C068EB" w:rsidRDefault="002D38B6" w:rsidP="00E728AF">
            <w:pPr>
              <w:pStyle w:val="Title"/>
              <w:rPr>
                <w:ins w:id="400" w:author="Blake Actkinson" w:date="2022-09-05T20:44:00Z"/>
                <w:b/>
                <w:bCs/>
              </w:rPr>
            </w:pPr>
            <w:ins w:id="401" w:author="Blake Actkinson" w:date="2022-09-05T20:44:00Z">
              <w:r>
                <w:rPr>
                  <w:b/>
                  <w:bCs/>
                </w:rPr>
                <w:t>3</w:t>
              </w:r>
            </w:ins>
          </w:p>
        </w:tc>
        <w:tc>
          <w:tcPr>
            <w:tcW w:w="720" w:type="dxa"/>
            <w:tcBorders>
              <w:top w:val="nil"/>
              <w:left w:val="single" w:sz="8" w:space="0" w:color="auto"/>
              <w:bottom w:val="nil"/>
              <w:right w:val="single" w:sz="8" w:space="0" w:color="auto"/>
            </w:tcBorders>
          </w:tcPr>
          <w:p w14:paraId="53600694" w14:textId="77777777" w:rsidR="002D38B6" w:rsidRDefault="002D38B6" w:rsidP="00E728AF">
            <w:pPr>
              <w:pStyle w:val="Algostep"/>
              <w:rPr>
                <w:ins w:id="402" w:author="Blake Actkinson" w:date="2022-09-05T20:44:00Z"/>
              </w:rPr>
            </w:pPr>
          </w:p>
        </w:tc>
        <w:tc>
          <w:tcPr>
            <w:tcW w:w="7825" w:type="dxa"/>
            <w:gridSpan w:val="3"/>
            <w:tcBorders>
              <w:top w:val="nil"/>
              <w:left w:val="single" w:sz="8" w:space="0" w:color="auto"/>
              <w:bottom w:val="nil"/>
              <w:right w:val="nil"/>
            </w:tcBorders>
          </w:tcPr>
          <w:p w14:paraId="25E946B1" w14:textId="77777777" w:rsidR="002D38B6" w:rsidRPr="000C1A9A" w:rsidRDefault="002D38B6" w:rsidP="00E728AF">
            <w:pPr>
              <w:pStyle w:val="Algostep"/>
              <w:rPr>
                <w:ins w:id="403" w:author="Blake Actkinson" w:date="2022-09-05T20:44:00Z"/>
              </w:rPr>
            </w:pPr>
            <w:ins w:id="404" w:author="Blake Actkinson" w:date="2022-09-05T20:44:00Z">
              <w:r>
                <w:rPr>
                  <w:b/>
                  <w:bCs/>
                </w:rPr>
                <w:t xml:space="preserve">Construct </w:t>
              </w:r>
              <w:proofErr w:type="spellStart"/>
              <w:r>
                <w:t>knn</w:t>
              </w:r>
              <w:proofErr w:type="spellEnd"/>
              <w:r>
                <w:t xml:space="preserve"> ordered distance graph with k = </w:t>
              </w:r>
              <w:proofErr w:type="spellStart"/>
              <w:r>
                <w:t>minPts</w:t>
              </w:r>
              <w:proofErr w:type="spellEnd"/>
            </w:ins>
          </w:p>
        </w:tc>
      </w:tr>
      <w:tr w:rsidR="002D38B6" w14:paraId="00C72552" w14:textId="77777777" w:rsidTr="00E728AF">
        <w:trPr>
          <w:ins w:id="405" w:author="Blake Actkinson" w:date="2022-09-05T20:44:00Z"/>
        </w:trPr>
        <w:tc>
          <w:tcPr>
            <w:tcW w:w="805" w:type="dxa"/>
            <w:tcBorders>
              <w:top w:val="nil"/>
              <w:left w:val="nil"/>
              <w:bottom w:val="nil"/>
              <w:right w:val="single" w:sz="8" w:space="0" w:color="auto"/>
            </w:tcBorders>
          </w:tcPr>
          <w:p w14:paraId="02DE61A6" w14:textId="77777777" w:rsidR="002D38B6" w:rsidRPr="00C068EB" w:rsidRDefault="002D38B6" w:rsidP="00E728AF">
            <w:pPr>
              <w:pStyle w:val="Title"/>
              <w:rPr>
                <w:ins w:id="406" w:author="Blake Actkinson" w:date="2022-09-05T20:44:00Z"/>
                <w:b/>
                <w:bCs/>
              </w:rPr>
            </w:pPr>
            <w:ins w:id="407" w:author="Blake Actkinson" w:date="2022-09-05T20:44:00Z">
              <w:r>
                <w:rPr>
                  <w:b/>
                  <w:bCs/>
                </w:rPr>
                <w:t>4</w:t>
              </w:r>
            </w:ins>
          </w:p>
        </w:tc>
        <w:tc>
          <w:tcPr>
            <w:tcW w:w="720" w:type="dxa"/>
            <w:tcBorders>
              <w:top w:val="nil"/>
              <w:left w:val="single" w:sz="8" w:space="0" w:color="auto"/>
              <w:bottom w:val="nil"/>
              <w:right w:val="single" w:sz="8" w:space="0" w:color="auto"/>
            </w:tcBorders>
          </w:tcPr>
          <w:p w14:paraId="2854CDDC" w14:textId="77777777" w:rsidR="002D38B6" w:rsidRDefault="002D38B6" w:rsidP="00E728AF">
            <w:pPr>
              <w:pStyle w:val="Algostep"/>
              <w:rPr>
                <w:ins w:id="408" w:author="Blake Actkinson" w:date="2022-09-05T20:44:00Z"/>
              </w:rPr>
            </w:pPr>
          </w:p>
        </w:tc>
        <w:tc>
          <w:tcPr>
            <w:tcW w:w="7825" w:type="dxa"/>
            <w:gridSpan w:val="3"/>
            <w:tcBorders>
              <w:top w:val="nil"/>
              <w:left w:val="single" w:sz="8" w:space="0" w:color="auto"/>
              <w:bottom w:val="nil"/>
              <w:right w:val="nil"/>
            </w:tcBorders>
          </w:tcPr>
          <w:p w14:paraId="586A4ADF" w14:textId="77777777" w:rsidR="002D38B6" w:rsidRPr="000C1A9A" w:rsidRDefault="002D38B6" w:rsidP="00E728AF">
            <w:pPr>
              <w:pStyle w:val="Algostep"/>
              <w:rPr>
                <w:ins w:id="409" w:author="Blake Actkinson" w:date="2022-09-05T20:44:00Z"/>
              </w:rPr>
            </w:pPr>
            <w:ins w:id="410" w:author="Blake Actkinson" w:date="2022-09-05T20:44:00Z">
              <w:r>
                <w:rPr>
                  <w:b/>
                  <w:bCs/>
                </w:rPr>
                <w:t xml:space="preserve">Set </w:t>
              </w:r>
              <w:proofErr w:type="spellStart"/>
              <w:r>
                <w:t>dists</w:t>
              </w:r>
              <w:proofErr w:type="spellEnd"/>
              <w:r>
                <w:t xml:space="preserve"> = first 30 ordered distances</w:t>
              </w:r>
            </w:ins>
          </w:p>
        </w:tc>
      </w:tr>
      <w:tr w:rsidR="002D38B6" w14:paraId="574F31AA" w14:textId="77777777" w:rsidTr="00E728AF">
        <w:trPr>
          <w:ins w:id="411" w:author="Blake Actkinson" w:date="2022-09-05T20:44:00Z"/>
        </w:trPr>
        <w:tc>
          <w:tcPr>
            <w:tcW w:w="805" w:type="dxa"/>
            <w:tcBorders>
              <w:top w:val="nil"/>
              <w:left w:val="nil"/>
              <w:bottom w:val="nil"/>
              <w:right w:val="single" w:sz="8" w:space="0" w:color="auto"/>
            </w:tcBorders>
          </w:tcPr>
          <w:p w14:paraId="72EF5D8E" w14:textId="77777777" w:rsidR="002D38B6" w:rsidRPr="00C068EB" w:rsidRDefault="002D38B6" w:rsidP="00E728AF">
            <w:pPr>
              <w:pStyle w:val="Title"/>
              <w:rPr>
                <w:ins w:id="412" w:author="Blake Actkinson" w:date="2022-09-05T20:44:00Z"/>
                <w:b/>
                <w:bCs/>
              </w:rPr>
            </w:pPr>
            <w:ins w:id="413" w:author="Blake Actkinson" w:date="2022-09-05T20:44:00Z">
              <w:r>
                <w:rPr>
                  <w:b/>
                  <w:bCs/>
                </w:rPr>
                <w:t>5</w:t>
              </w:r>
            </w:ins>
          </w:p>
        </w:tc>
        <w:tc>
          <w:tcPr>
            <w:tcW w:w="720" w:type="dxa"/>
            <w:tcBorders>
              <w:top w:val="nil"/>
              <w:left w:val="single" w:sz="8" w:space="0" w:color="auto"/>
              <w:bottom w:val="nil"/>
              <w:right w:val="single" w:sz="8" w:space="0" w:color="auto"/>
            </w:tcBorders>
          </w:tcPr>
          <w:p w14:paraId="63E4F537" w14:textId="77777777" w:rsidR="002D38B6" w:rsidRDefault="002D38B6" w:rsidP="00E728AF">
            <w:pPr>
              <w:pStyle w:val="Algostep"/>
              <w:rPr>
                <w:ins w:id="414" w:author="Blake Actkinson" w:date="2022-09-05T20:44:00Z"/>
              </w:rPr>
            </w:pPr>
          </w:p>
        </w:tc>
        <w:tc>
          <w:tcPr>
            <w:tcW w:w="7825" w:type="dxa"/>
            <w:gridSpan w:val="3"/>
            <w:tcBorders>
              <w:top w:val="nil"/>
              <w:left w:val="single" w:sz="8" w:space="0" w:color="auto"/>
              <w:bottom w:val="nil"/>
              <w:right w:val="nil"/>
            </w:tcBorders>
          </w:tcPr>
          <w:p w14:paraId="61A02242" w14:textId="77777777" w:rsidR="002D38B6" w:rsidRPr="00CA6A98" w:rsidRDefault="002D38B6" w:rsidP="00E728AF">
            <w:pPr>
              <w:pStyle w:val="Algostep"/>
              <w:rPr>
                <w:ins w:id="415" w:author="Blake Actkinson" w:date="2022-09-05T20:44:00Z"/>
              </w:rPr>
            </w:pPr>
            <w:ins w:id="416" w:author="Blake Actkinson" w:date="2022-09-05T20:44:00Z">
              <w:r>
                <w:rPr>
                  <w:b/>
                  <w:bCs/>
                </w:rPr>
                <w:t xml:space="preserve">Set </w:t>
              </w:r>
              <w:r>
                <w:t xml:space="preserve">mean = mean of </w:t>
              </w:r>
              <w:proofErr w:type="spellStart"/>
              <w:r>
                <w:t>dists</w:t>
              </w:r>
              <w:proofErr w:type="spellEnd"/>
            </w:ins>
          </w:p>
        </w:tc>
      </w:tr>
      <w:tr w:rsidR="002D38B6" w14:paraId="23DE15A2" w14:textId="77777777" w:rsidTr="00E728AF">
        <w:trPr>
          <w:ins w:id="417" w:author="Blake Actkinson" w:date="2022-09-05T20:44:00Z"/>
        </w:trPr>
        <w:tc>
          <w:tcPr>
            <w:tcW w:w="805" w:type="dxa"/>
            <w:tcBorders>
              <w:top w:val="nil"/>
              <w:left w:val="nil"/>
              <w:bottom w:val="nil"/>
              <w:right w:val="single" w:sz="8" w:space="0" w:color="auto"/>
            </w:tcBorders>
          </w:tcPr>
          <w:p w14:paraId="143131FC" w14:textId="77777777" w:rsidR="002D38B6" w:rsidRPr="00C068EB" w:rsidRDefault="002D38B6" w:rsidP="00E728AF">
            <w:pPr>
              <w:pStyle w:val="Title"/>
              <w:rPr>
                <w:ins w:id="418" w:author="Blake Actkinson" w:date="2022-09-05T20:44:00Z"/>
                <w:b/>
                <w:bCs/>
              </w:rPr>
            </w:pPr>
            <w:ins w:id="419" w:author="Blake Actkinson" w:date="2022-09-05T20:44:00Z">
              <w:r>
                <w:rPr>
                  <w:b/>
                  <w:bCs/>
                </w:rPr>
                <w:t>6</w:t>
              </w:r>
            </w:ins>
          </w:p>
        </w:tc>
        <w:tc>
          <w:tcPr>
            <w:tcW w:w="720" w:type="dxa"/>
            <w:tcBorders>
              <w:top w:val="nil"/>
              <w:left w:val="single" w:sz="8" w:space="0" w:color="auto"/>
              <w:bottom w:val="nil"/>
              <w:right w:val="single" w:sz="8" w:space="0" w:color="auto"/>
            </w:tcBorders>
          </w:tcPr>
          <w:p w14:paraId="3E574140" w14:textId="77777777" w:rsidR="002D38B6" w:rsidRDefault="002D38B6" w:rsidP="00E728AF">
            <w:pPr>
              <w:pStyle w:val="Algostep"/>
              <w:rPr>
                <w:ins w:id="420" w:author="Blake Actkinson" w:date="2022-09-05T20:44:00Z"/>
              </w:rPr>
            </w:pPr>
          </w:p>
        </w:tc>
        <w:tc>
          <w:tcPr>
            <w:tcW w:w="7825" w:type="dxa"/>
            <w:gridSpan w:val="3"/>
            <w:tcBorders>
              <w:top w:val="nil"/>
              <w:left w:val="single" w:sz="8" w:space="0" w:color="auto"/>
              <w:bottom w:val="nil"/>
              <w:right w:val="nil"/>
            </w:tcBorders>
          </w:tcPr>
          <w:p w14:paraId="346F10A3" w14:textId="77777777" w:rsidR="002D38B6" w:rsidRPr="00CA6A98" w:rsidRDefault="002D38B6" w:rsidP="00E728AF">
            <w:pPr>
              <w:pStyle w:val="Algostep"/>
              <w:rPr>
                <w:ins w:id="421" w:author="Blake Actkinson" w:date="2022-09-05T20:44:00Z"/>
              </w:rPr>
            </w:pPr>
            <w:ins w:id="422" w:author="Blake Actkinson" w:date="2022-09-05T20:44:00Z">
              <w:r>
                <w:rPr>
                  <w:b/>
                  <w:bCs/>
                </w:rPr>
                <w:t xml:space="preserve">Set </w:t>
              </w:r>
              <w:proofErr w:type="spellStart"/>
              <w:r>
                <w:t>sd</w:t>
              </w:r>
              <w:proofErr w:type="spellEnd"/>
              <w:r>
                <w:t xml:space="preserve"> = standard deviation of </w:t>
              </w:r>
              <w:proofErr w:type="spellStart"/>
              <w:r>
                <w:t>dists</w:t>
              </w:r>
              <w:proofErr w:type="spellEnd"/>
            </w:ins>
          </w:p>
        </w:tc>
      </w:tr>
      <w:tr w:rsidR="002D38B6" w14:paraId="7EBBC71D" w14:textId="77777777" w:rsidTr="00E728AF">
        <w:trPr>
          <w:ins w:id="423" w:author="Blake Actkinson" w:date="2022-09-05T20:44:00Z"/>
        </w:trPr>
        <w:tc>
          <w:tcPr>
            <w:tcW w:w="805" w:type="dxa"/>
            <w:tcBorders>
              <w:top w:val="nil"/>
              <w:left w:val="nil"/>
              <w:bottom w:val="nil"/>
              <w:right w:val="single" w:sz="8" w:space="0" w:color="auto"/>
            </w:tcBorders>
          </w:tcPr>
          <w:p w14:paraId="19F0A838" w14:textId="77777777" w:rsidR="002D38B6" w:rsidRPr="00C068EB" w:rsidRDefault="002D38B6" w:rsidP="00E728AF">
            <w:pPr>
              <w:pStyle w:val="Title"/>
              <w:rPr>
                <w:ins w:id="424" w:author="Blake Actkinson" w:date="2022-09-05T20:44:00Z"/>
                <w:b/>
                <w:bCs/>
              </w:rPr>
            </w:pPr>
            <w:ins w:id="425" w:author="Blake Actkinson" w:date="2022-09-05T20:44:00Z">
              <w:r>
                <w:rPr>
                  <w:b/>
                  <w:bCs/>
                </w:rPr>
                <w:t>7</w:t>
              </w:r>
            </w:ins>
          </w:p>
        </w:tc>
        <w:tc>
          <w:tcPr>
            <w:tcW w:w="720" w:type="dxa"/>
            <w:tcBorders>
              <w:top w:val="nil"/>
              <w:left w:val="single" w:sz="8" w:space="0" w:color="auto"/>
              <w:bottom w:val="nil"/>
              <w:right w:val="single" w:sz="8" w:space="0" w:color="auto"/>
            </w:tcBorders>
          </w:tcPr>
          <w:p w14:paraId="407220F2" w14:textId="77777777" w:rsidR="002D38B6" w:rsidRDefault="002D38B6" w:rsidP="00E728AF">
            <w:pPr>
              <w:pStyle w:val="Algostep"/>
              <w:rPr>
                <w:ins w:id="426" w:author="Blake Actkinson" w:date="2022-09-05T20:44:00Z"/>
              </w:rPr>
            </w:pPr>
          </w:p>
        </w:tc>
        <w:tc>
          <w:tcPr>
            <w:tcW w:w="7825" w:type="dxa"/>
            <w:gridSpan w:val="3"/>
            <w:tcBorders>
              <w:top w:val="nil"/>
              <w:left w:val="single" w:sz="8" w:space="0" w:color="auto"/>
              <w:bottom w:val="nil"/>
              <w:right w:val="nil"/>
            </w:tcBorders>
          </w:tcPr>
          <w:p w14:paraId="7566AB05" w14:textId="77777777" w:rsidR="002D38B6" w:rsidRPr="00CA6A98" w:rsidRDefault="002D38B6" w:rsidP="00E728AF">
            <w:pPr>
              <w:pStyle w:val="Algostep"/>
              <w:rPr>
                <w:ins w:id="427" w:author="Blake Actkinson" w:date="2022-09-05T20:44:00Z"/>
              </w:rPr>
            </w:pPr>
            <w:ins w:id="428" w:author="Blake Actkinson" w:date="2022-09-05T20:44:00Z">
              <w:r>
                <w:rPr>
                  <w:b/>
                  <w:bCs/>
                </w:rPr>
                <w:t xml:space="preserve">Set </w:t>
              </w:r>
              <w:r>
                <w:t>d = 31</w:t>
              </w:r>
              <w:r w:rsidRPr="00CA6A98">
                <w:rPr>
                  <w:vertAlign w:val="superscript"/>
                </w:rPr>
                <w:t>st</w:t>
              </w:r>
              <w:r>
                <w:t xml:space="preserve"> distance in ordered set of distances</w:t>
              </w:r>
            </w:ins>
          </w:p>
        </w:tc>
      </w:tr>
      <w:tr w:rsidR="002D38B6" w14:paraId="356A6FF6" w14:textId="77777777" w:rsidTr="00E728AF">
        <w:trPr>
          <w:ins w:id="429" w:author="Blake Actkinson" w:date="2022-09-05T20:44:00Z"/>
        </w:trPr>
        <w:tc>
          <w:tcPr>
            <w:tcW w:w="805" w:type="dxa"/>
            <w:tcBorders>
              <w:top w:val="nil"/>
              <w:left w:val="nil"/>
              <w:bottom w:val="nil"/>
              <w:right w:val="single" w:sz="8" w:space="0" w:color="auto"/>
            </w:tcBorders>
          </w:tcPr>
          <w:p w14:paraId="04D29DBF" w14:textId="77777777" w:rsidR="002D38B6" w:rsidRPr="00C068EB" w:rsidRDefault="002D38B6" w:rsidP="00E728AF">
            <w:pPr>
              <w:pStyle w:val="Title"/>
              <w:rPr>
                <w:ins w:id="430" w:author="Blake Actkinson" w:date="2022-09-05T20:44:00Z"/>
                <w:b/>
                <w:bCs/>
              </w:rPr>
            </w:pPr>
            <w:ins w:id="431" w:author="Blake Actkinson" w:date="2022-09-05T20:44:00Z">
              <w:r>
                <w:rPr>
                  <w:b/>
                  <w:bCs/>
                </w:rPr>
                <w:t>8</w:t>
              </w:r>
            </w:ins>
          </w:p>
        </w:tc>
        <w:tc>
          <w:tcPr>
            <w:tcW w:w="720" w:type="dxa"/>
            <w:tcBorders>
              <w:top w:val="nil"/>
              <w:left w:val="single" w:sz="8" w:space="0" w:color="auto"/>
              <w:bottom w:val="nil"/>
              <w:right w:val="single" w:sz="8" w:space="0" w:color="auto"/>
            </w:tcBorders>
          </w:tcPr>
          <w:p w14:paraId="1EFA65C1" w14:textId="77777777" w:rsidR="002D38B6" w:rsidRDefault="002D38B6" w:rsidP="00E728AF">
            <w:pPr>
              <w:pStyle w:val="Algostep"/>
              <w:rPr>
                <w:ins w:id="432" w:author="Blake Actkinson" w:date="2022-09-05T20:44:00Z"/>
              </w:rPr>
            </w:pPr>
          </w:p>
        </w:tc>
        <w:tc>
          <w:tcPr>
            <w:tcW w:w="7825" w:type="dxa"/>
            <w:gridSpan w:val="3"/>
            <w:tcBorders>
              <w:top w:val="nil"/>
              <w:left w:val="single" w:sz="8" w:space="0" w:color="auto"/>
              <w:bottom w:val="nil"/>
              <w:right w:val="nil"/>
            </w:tcBorders>
          </w:tcPr>
          <w:p w14:paraId="071E6DE4" w14:textId="77777777" w:rsidR="002D38B6" w:rsidRPr="009B17B7" w:rsidRDefault="002D38B6" w:rsidP="00E728AF">
            <w:pPr>
              <w:pStyle w:val="Algostep"/>
              <w:rPr>
                <w:ins w:id="433" w:author="Blake Actkinson" w:date="2022-09-05T20:44:00Z"/>
              </w:rPr>
            </w:pPr>
            <w:ins w:id="434" w:author="Blake Actkinson" w:date="2022-09-05T20:44:00Z">
              <w:r>
                <w:rPr>
                  <w:b/>
                  <w:bCs/>
                </w:rPr>
                <w:t xml:space="preserve">For </w:t>
              </w:r>
              <w:r>
                <w:t>(d, d &lt; total number of distances, d++) \\ Go through remaining distances in the ordered set and find the first distance that is greater than the mean + 3 standard deviations of the set of previous ordered distances</w:t>
              </w:r>
            </w:ins>
          </w:p>
        </w:tc>
      </w:tr>
      <w:tr w:rsidR="002D38B6" w14:paraId="2E681363" w14:textId="77777777" w:rsidTr="00E728AF">
        <w:trPr>
          <w:ins w:id="435" w:author="Blake Actkinson" w:date="2022-09-05T20:44:00Z"/>
        </w:trPr>
        <w:tc>
          <w:tcPr>
            <w:tcW w:w="805" w:type="dxa"/>
            <w:tcBorders>
              <w:top w:val="nil"/>
              <w:left w:val="nil"/>
              <w:bottom w:val="nil"/>
              <w:right w:val="single" w:sz="8" w:space="0" w:color="auto"/>
            </w:tcBorders>
          </w:tcPr>
          <w:p w14:paraId="4F5609AE" w14:textId="77777777" w:rsidR="002D38B6" w:rsidRPr="00C068EB" w:rsidRDefault="002D38B6" w:rsidP="00E728AF">
            <w:pPr>
              <w:pStyle w:val="Title"/>
              <w:rPr>
                <w:ins w:id="436" w:author="Blake Actkinson" w:date="2022-09-05T20:44:00Z"/>
                <w:b/>
                <w:bCs/>
              </w:rPr>
            </w:pPr>
          </w:p>
        </w:tc>
        <w:tc>
          <w:tcPr>
            <w:tcW w:w="720" w:type="dxa"/>
            <w:tcBorders>
              <w:top w:val="nil"/>
              <w:left w:val="single" w:sz="8" w:space="0" w:color="auto"/>
              <w:bottom w:val="nil"/>
              <w:right w:val="single" w:sz="8" w:space="0" w:color="auto"/>
            </w:tcBorders>
          </w:tcPr>
          <w:p w14:paraId="32BE45D5" w14:textId="77777777" w:rsidR="002D38B6" w:rsidRPr="009B1B17" w:rsidRDefault="002D38B6" w:rsidP="00E728AF">
            <w:pPr>
              <w:pStyle w:val="Algostep"/>
              <w:rPr>
                <w:ins w:id="437" w:author="Blake Actkinson" w:date="2022-09-05T20:44:00Z"/>
                <w:b/>
                <w:bCs/>
              </w:rPr>
            </w:pPr>
          </w:p>
        </w:tc>
        <w:tc>
          <w:tcPr>
            <w:tcW w:w="720" w:type="dxa"/>
            <w:tcBorders>
              <w:top w:val="nil"/>
              <w:left w:val="single" w:sz="8" w:space="0" w:color="auto"/>
              <w:bottom w:val="nil"/>
              <w:right w:val="single" w:sz="8" w:space="0" w:color="auto"/>
            </w:tcBorders>
          </w:tcPr>
          <w:p w14:paraId="4889CC41" w14:textId="77777777" w:rsidR="002D38B6" w:rsidRDefault="002D38B6" w:rsidP="00E728AF">
            <w:pPr>
              <w:pStyle w:val="Algostep"/>
              <w:rPr>
                <w:ins w:id="438" w:author="Blake Actkinson" w:date="2022-09-05T20:44:00Z"/>
                <w:b/>
                <w:bCs/>
              </w:rPr>
            </w:pPr>
          </w:p>
        </w:tc>
        <w:tc>
          <w:tcPr>
            <w:tcW w:w="7105" w:type="dxa"/>
            <w:gridSpan w:val="2"/>
            <w:tcBorders>
              <w:top w:val="nil"/>
              <w:left w:val="single" w:sz="8" w:space="0" w:color="auto"/>
              <w:bottom w:val="nil"/>
              <w:right w:val="nil"/>
            </w:tcBorders>
          </w:tcPr>
          <w:p w14:paraId="696DA537" w14:textId="3B31316A" w:rsidR="002D38B6" w:rsidRPr="009B17B7" w:rsidRDefault="002D38B6" w:rsidP="00E728AF">
            <w:pPr>
              <w:pStyle w:val="Algostep"/>
              <w:rPr>
                <w:ins w:id="439" w:author="Blake Actkinson" w:date="2022-09-05T20:44:00Z"/>
              </w:rPr>
            </w:pPr>
            <w:ins w:id="440" w:author="Blake Actkinson" w:date="2022-09-05T20:44:00Z">
              <w:r>
                <w:rPr>
                  <w:b/>
                  <w:bCs/>
                </w:rPr>
                <w:t xml:space="preserve">If </w:t>
              </w:r>
              <w:r>
                <w:t>(d &gt; mean +</w:t>
              </w:r>
            </w:ins>
            <w:ins w:id="441" w:author="Blake Actkinson" w:date="2022-10-17T22:32:00Z">
              <w:r w:rsidR="008D1AC0">
                <w:t xml:space="preserve"> </w:t>
              </w:r>
            </w:ins>
            <w:ins w:id="442" w:author="Blake Actkinson" w:date="2022-09-05T20:44:00Z">
              <w:r>
                <w:t xml:space="preserve">3 * </w:t>
              </w:r>
              <w:proofErr w:type="spellStart"/>
              <w:r>
                <w:t>sd</w:t>
              </w:r>
              <w:proofErr w:type="spellEnd"/>
              <w:r>
                <w:t>)</w:t>
              </w:r>
            </w:ins>
          </w:p>
        </w:tc>
      </w:tr>
      <w:tr w:rsidR="002D38B6" w14:paraId="60F7A44B" w14:textId="77777777" w:rsidTr="00E728AF">
        <w:trPr>
          <w:ins w:id="443" w:author="Blake Actkinson" w:date="2022-09-05T20:44:00Z"/>
        </w:trPr>
        <w:tc>
          <w:tcPr>
            <w:tcW w:w="805" w:type="dxa"/>
            <w:tcBorders>
              <w:top w:val="nil"/>
              <w:left w:val="nil"/>
              <w:bottom w:val="nil"/>
              <w:right w:val="single" w:sz="8" w:space="0" w:color="auto"/>
            </w:tcBorders>
          </w:tcPr>
          <w:p w14:paraId="69BC7FB9" w14:textId="77777777" w:rsidR="002D38B6" w:rsidRPr="00C068EB" w:rsidRDefault="002D38B6" w:rsidP="00E728AF">
            <w:pPr>
              <w:pStyle w:val="Title"/>
              <w:rPr>
                <w:ins w:id="444" w:author="Blake Actkinson" w:date="2022-09-05T20:44:00Z"/>
                <w:b/>
                <w:bCs/>
              </w:rPr>
            </w:pPr>
          </w:p>
        </w:tc>
        <w:tc>
          <w:tcPr>
            <w:tcW w:w="720" w:type="dxa"/>
            <w:tcBorders>
              <w:top w:val="nil"/>
              <w:left w:val="single" w:sz="8" w:space="0" w:color="auto"/>
              <w:bottom w:val="nil"/>
              <w:right w:val="single" w:sz="8" w:space="0" w:color="auto"/>
            </w:tcBorders>
          </w:tcPr>
          <w:p w14:paraId="7F7CD656" w14:textId="77777777" w:rsidR="002D38B6" w:rsidRPr="009B1B17" w:rsidRDefault="002D38B6" w:rsidP="00E728AF">
            <w:pPr>
              <w:pStyle w:val="Algostep"/>
              <w:rPr>
                <w:ins w:id="445" w:author="Blake Actkinson" w:date="2022-09-05T20:44:00Z"/>
                <w:b/>
                <w:bCs/>
              </w:rPr>
            </w:pPr>
          </w:p>
        </w:tc>
        <w:tc>
          <w:tcPr>
            <w:tcW w:w="720" w:type="dxa"/>
            <w:tcBorders>
              <w:top w:val="nil"/>
              <w:left w:val="single" w:sz="8" w:space="0" w:color="auto"/>
              <w:bottom w:val="nil"/>
              <w:right w:val="single" w:sz="8" w:space="0" w:color="auto"/>
            </w:tcBorders>
          </w:tcPr>
          <w:p w14:paraId="7337A44A" w14:textId="77777777" w:rsidR="002D38B6" w:rsidRDefault="002D38B6" w:rsidP="00E728AF">
            <w:pPr>
              <w:pStyle w:val="Algostep"/>
              <w:rPr>
                <w:ins w:id="446" w:author="Blake Actkinson" w:date="2022-09-05T20:44:00Z"/>
                <w:b/>
                <w:bCs/>
              </w:rPr>
            </w:pPr>
          </w:p>
        </w:tc>
        <w:tc>
          <w:tcPr>
            <w:tcW w:w="720" w:type="dxa"/>
            <w:tcBorders>
              <w:top w:val="nil"/>
              <w:left w:val="single" w:sz="8" w:space="0" w:color="auto"/>
              <w:bottom w:val="nil"/>
              <w:right w:val="nil"/>
            </w:tcBorders>
          </w:tcPr>
          <w:p w14:paraId="38A69F3F" w14:textId="77777777" w:rsidR="002D38B6" w:rsidRDefault="002D38B6" w:rsidP="00E728AF">
            <w:pPr>
              <w:pStyle w:val="Algostep"/>
              <w:rPr>
                <w:ins w:id="447" w:author="Blake Actkinson" w:date="2022-09-05T20:44:00Z"/>
                <w:b/>
                <w:bCs/>
              </w:rPr>
            </w:pPr>
          </w:p>
        </w:tc>
        <w:tc>
          <w:tcPr>
            <w:tcW w:w="6385" w:type="dxa"/>
            <w:tcBorders>
              <w:top w:val="nil"/>
              <w:left w:val="nil"/>
              <w:bottom w:val="nil"/>
              <w:right w:val="nil"/>
            </w:tcBorders>
          </w:tcPr>
          <w:p w14:paraId="6B38112C" w14:textId="77777777" w:rsidR="002D38B6" w:rsidRPr="009B17B7" w:rsidRDefault="002D38B6" w:rsidP="00E728AF">
            <w:pPr>
              <w:pStyle w:val="Algostep"/>
              <w:rPr>
                <w:ins w:id="448" w:author="Blake Actkinson" w:date="2022-09-05T20:44:00Z"/>
              </w:rPr>
            </w:pPr>
            <w:ins w:id="449" w:author="Blake Actkinson" w:date="2022-09-05T20:44:00Z">
              <w:r>
                <w:rPr>
                  <w:b/>
                  <w:bCs/>
                </w:rPr>
                <w:t xml:space="preserve">Set </w:t>
              </w:r>
              <w:r>
                <w:t>eps = d</w:t>
              </w:r>
            </w:ins>
          </w:p>
        </w:tc>
      </w:tr>
      <w:tr w:rsidR="002D38B6" w14:paraId="1596C621" w14:textId="77777777" w:rsidTr="00E728AF">
        <w:trPr>
          <w:ins w:id="450" w:author="Blake Actkinson" w:date="2022-09-05T20:44:00Z"/>
        </w:trPr>
        <w:tc>
          <w:tcPr>
            <w:tcW w:w="805" w:type="dxa"/>
            <w:tcBorders>
              <w:top w:val="nil"/>
              <w:left w:val="nil"/>
              <w:bottom w:val="nil"/>
              <w:right w:val="single" w:sz="8" w:space="0" w:color="auto"/>
            </w:tcBorders>
          </w:tcPr>
          <w:p w14:paraId="1766ACE3" w14:textId="77777777" w:rsidR="002D38B6" w:rsidRPr="00C068EB" w:rsidRDefault="002D38B6" w:rsidP="00E728AF">
            <w:pPr>
              <w:pStyle w:val="Title"/>
              <w:rPr>
                <w:ins w:id="451" w:author="Blake Actkinson" w:date="2022-09-05T20:44:00Z"/>
                <w:b/>
                <w:bCs/>
              </w:rPr>
            </w:pPr>
          </w:p>
        </w:tc>
        <w:tc>
          <w:tcPr>
            <w:tcW w:w="720" w:type="dxa"/>
            <w:tcBorders>
              <w:top w:val="nil"/>
              <w:left w:val="single" w:sz="8" w:space="0" w:color="auto"/>
              <w:bottom w:val="nil"/>
              <w:right w:val="single" w:sz="8" w:space="0" w:color="auto"/>
            </w:tcBorders>
          </w:tcPr>
          <w:p w14:paraId="5903398F" w14:textId="77777777" w:rsidR="002D38B6" w:rsidRDefault="002D38B6" w:rsidP="00E728AF">
            <w:pPr>
              <w:pStyle w:val="Algostep"/>
              <w:rPr>
                <w:ins w:id="452" w:author="Blake Actkinson" w:date="2022-09-05T20:44:00Z"/>
              </w:rPr>
            </w:pPr>
          </w:p>
        </w:tc>
        <w:tc>
          <w:tcPr>
            <w:tcW w:w="720" w:type="dxa"/>
            <w:tcBorders>
              <w:top w:val="nil"/>
              <w:left w:val="single" w:sz="8" w:space="0" w:color="auto"/>
              <w:bottom w:val="nil"/>
              <w:right w:val="single" w:sz="8" w:space="0" w:color="auto"/>
            </w:tcBorders>
          </w:tcPr>
          <w:p w14:paraId="6BC40C85" w14:textId="77777777" w:rsidR="002D38B6" w:rsidRDefault="002D38B6" w:rsidP="00E728AF">
            <w:pPr>
              <w:pStyle w:val="Algostep"/>
              <w:rPr>
                <w:ins w:id="453" w:author="Blake Actkinson" w:date="2022-09-05T20:44:00Z"/>
                <w:b/>
                <w:bCs/>
              </w:rPr>
            </w:pPr>
          </w:p>
        </w:tc>
        <w:tc>
          <w:tcPr>
            <w:tcW w:w="720" w:type="dxa"/>
            <w:tcBorders>
              <w:top w:val="nil"/>
              <w:left w:val="single" w:sz="8" w:space="0" w:color="auto"/>
              <w:bottom w:val="nil"/>
              <w:right w:val="nil"/>
            </w:tcBorders>
          </w:tcPr>
          <w:p w14:paraId="5B2147E5" w14:textId="77777777" w:rsidR="002D38B6" w:rsidRDefault="002D38B6" w:rsidP="00E728AF">
            <w:pPr>
              <w:pStyle w:val="Algostep"/>
              <w:rPr>
                <w:ins w:id="454" w:author="Blake Actkinson" w:date="2022-09-05T20:44:00Z"/>
                <w:b/>
                <w:bCs/>
              </w:rPr>
            </w:pPr>
          </w:p>
        </w:tc>
        <w:tc>
          <w:tcPr>
            <w:tcW w:w="6385" w:type="dxa"/>
            <w:tcBorders>
              <w:top w:val="nil"/>
              <w:left w:val="nil"/>
              <w:bottom w:val="nil"/>
              <w:right w:val="nil"/>
            </w:tcBorders>
          </w:tcPr>
          <w:p w14:paraId="26D00684" w14:textId="77777777" w:rsidR="002D38B6" w:rsidRDefault="002D38B6" w:rsidP="00E728AF">
            <w:pPr>
              <w:pStyle w:val="Algostep"/>
              <w:rPr>
                <w:ins w:id="455" w:author="Blake Actkinson" w:date="2022-09-05T20:44:00Z"/>
                <w:b/>
                <w:bCs/>
              </w:rPr>
            </w:pPr>
            <w:ins w:id="456" w:author="Blake Actkinson" w:date="2022-09-05T20:44:00Z">
              <w:r>
                <w:rPr>
                  <w:b/>
                  <w:bCs/>
                </w:rPr>
                <w:t>Break</w:t>
              </w:r>
            </w:ins>
          </w:p>
        </w:tc>
      </w:tr>
      <w:tr w:rsidR="002D38B6" w14:paraId="6605B101" w14:textId="77777777" w:rsidTr="00E728AF">
        <w:trPr>
          <w:ins w:id="457" w:author="Blake Actkinson" w:date="2022-09-05T20:44:00Z"/>
        </w:trPr>
        <w:tc>
          <w:tcPr>
            <w:tcW w:w="805" w:type="dxa"/>
            <w:tcBorders>
              <w:top w:val="nil"/>
              <w:left w:val="nil"/>
              <w:bottom w:val="nil"/>
              <w:right w:val="single" w:sz="8" w:space="0" w:color="auto"/>
            </w:tcBorders>
          </w:tcPr>
          <w:p w14:paraId="543BA11A" w14:textId="77777777" w:rsidR="002D38B6" w:rsidRPr="00C068EB" w:rsidRDefault="002D38B6" w:rsidP="00E728AF">
            <w:pPr>
              <w:pStyle w:val="Title"/>
              <w:rPr>
                <w:ins w:id="458" w:author="Blake Actkinson" w:date="2022-09-05T20:44:00Z"/>
                <w:b/>
                <w:bCs/>
              </w:rPr>
            </w:pPr>
          </w:p>
        </w:tc>
        <w:tc>
          <w:tcPr>
            <w:tcW w:w="720" w:type="dxa"/>
            <w:tcBorders>
              <w:top w:val="nil"/>
              <w:left w:val="single" w:sz="8" w:space="0" w:color="auto"/>
              <w:bottom w:val="nil"/>
              <w:right w:val="single" w:sz="8" w:space="0" w:color="auto"/>
            </w:tcBorders>
          </w:tcPr>
          <w:p w14:paraId="0EA0365E" w14:textId="77777777" w:rsidR="002D38B6" w:rsidRPr="009B1B17" w:rsidRDefault="002D38B6" w:rsidP="00E728AF">
            <w:pPr>
              <w:pStyle w:val="Algostep"/>
              <w:rPr>
                <w:ins w:id="459" w:author="Blake Actkinson" w:date="2022-09-05T20:44:00Z"/>
                <w:b/>
                <w:bCs/>
              </w:rPr>
            </w:pPr>
          </w:p>
        </w:tc>
        <w:tc>
          <w:tcPr>
            <w:tcW w:w="720" w:type="dxa"/>
            <w:tcBorders>
              <w:top w:val="nil"/>
              <w:left w:val="single" w:sz="8" w:space="0" w:color="auto"/>
              <w:bottom w:val="nil"/>
              <w:right w:val="single" w:sz="8" w:space="0" w:color="auto"/>
            </w:tcBorders>
          </w:tcPr>
          <w:p w14:paraId="33527869" w14:textId="77777777" w:rsidR="002D38B6" w:rsidRDefault="002D38B6" w:rsidP="00E728AF">
            <w:pPr>
              <w:pStyle w:val="Algostep"/>
              <w:rPr>
                <w:ins w:id="460" w:author="Blake Actkinson" w:date="2022-09-05T20:44:00Z"/>
                <w:b/>
                <w:bCs/>
              </w:rPr>
            </w:pPr>
          </w:p>
        </w:tc>
        <w:tc>
          <w:tcPr>
            <w:tcW w:w="7105" w:type="dxa"/>
            <w:gridSpan w:val="2"/>
            <w:tcBorders>
              <w:top w:val="nil"/>
              <w:left w:val="single" w:sz="8" w:space="0" w:color="auto"/>
              <w:bottom w:val="nil"/>
              <w:right w:val="nil"/>
            </w:tcBorders>
          </w:tcPr>
          <w:p w14:paraId="7DE219D3" w14:textId="77777777" w:rsidR="002D38B6" w:rsidRPr="00B17F9D" w:rsidRDefault="002D38B6" w:rsidP="00E728AF">
            <w:pPr>
              <w:pStyle w:val="Algostep"/>
              <w:rPr>
                <w:ins w:id="461" w:author="Blake Actkinson" w:date="2022-09-05T20:44:00Z"/>
              </w:rPr>
            </w:pPr>
            <w:ins w:id="462" w:author="Blake Actkinson" w:date="2022-09-05T20:44:00Z">
              <w:r>
                <w:rPr>
                  <w:b/>
                  <w:bCs/>
                </w:rPr>
                <w:t xml:space="preserve">Else </w:t>
              </w:r>
              <w:r>
                <w:t xml:space="preserve">\\ Add d to the subset of </w:t>
              </w:r>
              <w:proofErr w:type="spellStart"/>
              <w:r>
                <w:t>dists</w:t>
              </w:r>
              <w:proofErr w:type="spellEnd"/>
            </w:ins>
          </w:p>
        </w:tc>
      </w:tr>
      <w:tr w:rsidR="002D38B6" w14:paraId="3C9C45AB" w14:textId="77777777" w:rsidTr="00E728AF">
        <w:trPr>
          <w:ins w:id="463" w:author="Blake Actkinson" w:date="2022-09-05T20:44:00Z"/>
        </w:trPr>
        <w:tc>
          <w:tcPr>
            <w:tcW w:w="805" w:type="dxa"/>
            <w:tcBorders>
              <w:top w:val="nil"/>
              <w:left w:val="nil"/>
              <w:bottom w:val="nil"/>
              <w:right w:val="single" w:sz="8" w:space="0" w:color="auto"/>
            </w:tcBorders>
          </w:tcPr>
          <w:p w14:paraId="03646F39" w14:textId="77777777" w:rsidR="002D38B6" w:rsidRPr="00C068EB" w:rsidRDefault="002D38B6" w:rsidP="00E728AF">
            <w:pPr>
              <w:pStyle w:val="Title"/>
              <w:rPr>
                <w:ins w:id="464" w:author="Blake Actkinson" w:date="2022-09-05T20:44:00Z"/>
                <w:b/>
                <w:bCs/>
              </w:rPr>
            </w:pPr>
          </w:p>
        </w:tc>
        <w:tc>
          <w:tcPr>
            <w:tcW w:w="720" w:type="dxa"/>
            <w:tcBorders>
              <w:top w:val="nil"/>
              <w:left w:val="single" w:sz="8" w:space="0" w:color="auto"/>
              <w:bottom w:val="nil"/>
              <w:right w:val="single" w:sz="8" w:space="0" w:color="auto"/>
            </w:tcBorders>
          </w:tcPr>
          <w:p w14:paraId="3F0B9AD9" w14:textId="77777777" w:rsidR="002D38B6" w:rsidRDefault="002D38B6" w:rsidP="00E728AF">
            <w:pPr>
              <w:pStyle w:val="Algostep"/>
              <w:rPr>
                <w:ins w:id="465" w:author="Blake Actkinson" w:date="2022-09-05T20:44:00Z"/>
              </w:rPr>
            </w:pPr>
          </w:p>
        </w:tc>
        <w:tc>
          <w:tcPr>
            <w:tcW w:w="720" w:type="dxa"/>
            <w:tcBorders>
              <w:top w:val="nil"/>
              <w:left w:val="single" w:sz="8" w:space="0" w:color="auto"/>
              <w:bottom w:val="nil"/>
              <w:right w:val="single" w:sz="8" w:space="0" w:color="auto"/>
            </w:tcBorders>
          </w:tcPr>
          <w:p w14:paraId="3B405910" w14:textId="77777777" w:rsidR="002D38B6" w:rsidRDefault="002D38B6" w:rsidP="00E728AF">
            <w:pPr>
              <w:pStyle w:val="Algostep"/>
              <w:rPr>
                <w:ins w:id="466" w:author="Blake Actkinson" w:date="2022-09-05T20:44:00Z"/>
                <w:b/>
                <w:bCs/>
              </w:rPr>
            </w:pPr>
          </w:p>
        </w:tc>
        <w:tc>
          <w:tcPr>
            <w:tcW w:w="720" w:type="dxa"/>
            <w:tcBorders>
              <w:top w:val="nil"/>
              <w:left w:val="single" w:sz="8" w:space="0" w:color="auto"/>
              <w:bottom w:val="nil"/>
              <w:right w:val="nil"/>
            </w:tcBorders>
          </w:tcPr>
          <w:p w14:paraId="2EA599AC" w14:textId="77777777" w:rsidR="002D38B6" w:rsidRDefault="002D38B6" w:rsidP="00E728AF">
            <w:pPr>
              <w:pStyle w:val="Algostep"/>
              <w:rPr>
                <w:ins w:id="467" w:author="Blake Actkinson" w:date="2022-09-05T20:44:00Z"/>
                <w:b/>
                <w:bCs/>
              </w:rPr>
            </w:pPr>
          </w:p>
        </w:tc>
        <w:tc>
          <w:tcPr>
            <w:tcW w:w="6385" w:type="dxa"/>
            <w:tcBorders>
              <w:top w:val="nil"/>
              <w:left w:val="nil"/>
              <w:bottom w:val="nil"/>
              <w:right w:val="nil"/>
            </w:tcBorders>
          </w:tcPr>
          <w:p w14:paraId="220533AD" w14:textId="77777777" w:rsidR="002D38B6" w:rsidRPr="00B17F9D" w:rsidRDefault="002D38B6" w:rsidP="00E728AF">
            <w:pPr>
              <w:pStyle w:val="Algostep"/>
              <w:rPr>
                <w:ins w:id="468" w:author="Blake Actkinson" w:date="2022-09-05T20:44:00Z"/>
              </w:rPr>
            </w:pPr>
            <w:ins w:id="469" w:author="Blake Actkinson" w:date="2022-09-05T20:44:00Z">
              <w:r>
                <w:rPr>
                  <w:b/>
                  <w:bCs/>
                </w:rPr>
                <w:t xml:space="preserve">Concatenate </w:t>
              </w:r>
              <w:r>
                <w:t xml:space="preserve">d to </w:t>
              </w:r>
              <w:proofErr w:type="spellStart"/>
              <w:r>
                <w:t>dists</w:t>
              </w:r>
              <w:proofErr w:type="spellEnd"/>
            </w:ins>
          </w:p>
        </w:tc>
      </w:tr>
      <w:tr w:rsidR="002D38B6" w14:paraId="40F94DE8" w14:textId="77777777" w:rsidTr="00E728AF">
        <w:trPr>
          <w:ins w:id="470" w:author="Blake Actkinson" w:date="2022-09-05T20:44:00Z"/>
        </w:trPr>
        <w:tc>
          <w:tcPr>
            <w:tcW w:w="805" w:type="dxa"/>
            <w:tcBorders>
              <w:top w:val="nil"/>
              <w:left w:val="nil"/>
              <w:bottom w:val="nil"/>
              <w:right w:val="single" w:sz="8" w:space="0" w:color="auto"/>
            </w:tcBorders>
          </w:tcPr>
          <w:p w14:paraId="52299872" w14:textId="77777777" w:rsidR="002D38B6" w:rsidRPr="00C068EB" w:rsidRDefault="002D38B6" w:rsidP="00E728AF">
            <w:pPr>
              <w:pStyle w:val="Title"/>
              <w:rPr>
                <w:ins w:id="471" w:author="Blake Actkinson" w:date="2022-09-05T20:44:00Z"/>
                <w:b/>
                <w:bCs/>
              </w:rPr>
            </w:pPr>
          </w:p>
        </w:tc>
        <w:tc>
          <w:tcPr>
            <w:tcW w:w="720" w:type="dxa"/>
            <w:tcBorders>
              <w:top w:val="nil"/>
              <w:left w:val="single" w:sz="8" w:space="0" w:color="auto"/>
              <w:bottom w:val="nil"/>
              <w:right w:val="single" w:sz="8" w:space="0" w:color="auto"/>
            </w:tcBorders>
          </w:tcPr>
          <w:p w14:paraId="20CA39C3" w14:textId="77777777" w:rsidR="002D38B6" w:rsidRDefault="002D38B6" w:rsidP="00E728AF">
            <w:pPr>
              <w:pStyle w:val="Algostep"/>
              <w:rPr>
                <w:ins w:id="472" w:author="Blake Actkinson" w:date="2022-09-05T20:44:00Z"/>
              </w:rPr>
            </w:pPr>
          </w:p>
        </w:tc>
        <w:tc>
          <w:tcPr>
            <w:tcW w:w="720" w:type="dxa"/>
            <w:tcBorders>
              <w:top w:val="nil"/>
              <w:left w:val="single" w:sz="8" w:space="0" w:color="auto"/>
              <w:bottom w:val="nil"/>
              <w:right w:val="single" w:sz="8" w:space="0" w:color="auto"/>
            </w:tcBorders>
          </w:tcPr>
          <w:p w14:paraId="0916BA58" w14:textId="77777777" w:rsidR="002D38B6" w:rsidRDefault="002D38B6" w:rsidP="00E728AF">
            <w:pPr>
              <w:pStyle w:val="Algostep"/>
              <w:rPr>
                <w:ins w:id="473" w:author="Blake Actkinson" w:date="2022-09-05T20:44:00Z"/>
                <w:b/>
                <w:bCs/>
              </w:rPr>
            </w:pPr>
          </w:p>
        </w:tc>
        <w:tc>
          <w:tcPr>
            <w:tcW w:w="720" w:type="dxa"/>
            <w:tcBorders>
              <w:top w:val="nil"/>
              <w:left w:val="single" w:sz="8" w:space="0" w:color="auto"/>
              <w:bottom w:val="nil"/>
              <w:right w:val="nil"/>
            </w:tcBorders>
          </w:tcPr>
          <w:p w14:paraId="47F786E7" w14:textId="77777777" w:rsidR="002D38B6" w:rsidRDefault="002D38B6" w:rsidP="00E728AF">
            <w:pPr>
              <w:pStyle w:val="Algostep"/>
              <w:rPr>
                <w:ins w:id="474" w:author="Blake Actkinson" w:date="2022-09-05T20:44:00Z"/>
                <w:b/>
                <w:bCs/>
              </w:rPr>
            </w:pPr>
          </w:p>
        </w:tc>
        <w:tc>
          <w:tcPr>
            <w:tcW w:w="6385" w:type="dxa"/>
            <w:tcBorders>
              <w:top w:val="nil"/>
              <w:left w:val="nil"/>
              <w:bottom w:val="nil"/>
              <w:right w:val="nil"/>
            </w:tcBorders>
          </w:tcPr>
          <w:p w14:paraId="7DFF29F3" w14:textId="77777777" w:rsidR="002D38B6" w:rsidRPr="00B17F9D" w:rsidRDefault="002D38B6" w:rsidP="00E728AF">
            <w:pPr>
              <w:pStyle w:val="Algostep"/>
              <w:rPr>
                <w:ins w:id="475" w:author="Blake Actkinson" w:date="2022-09-05T20:44:00Z"/>
              </w:rPr>
            </w:pPr>
            <w:ins w:id="476" w:author="Blake Actkinson" w:date="2022-09-05T20:44:00Z">
              <w:r>
                <w:rPr>
                  <w:b/>
                  <w:bCs/>
                </w:rPr>
                <w:t xml:space="preserve">Set </w:t>
              </w:r>
              <w:r>
                <w:t xml:space="preserve">mean = mean of </w:t>
              </w:r>
              <w:proofErr w:type="spellStart"/>
              <w:r>
                <w:t>dists</w:t>
              </w:r>
              <w:proofErr w:type="spellEnd"/>
            </w:ins>
          </w:p>
        </w:tc>
      </w:tr>
      <w:tr w:rsidR="002D38B6" w14:paraId="5BBF7DD3" w14:textId="77777777" w:rsidTr="00E728AF">
        <w:trPr>
          <w:ins w:id="477" w:author="Blake Actkinson" w:date="2022-09-05T20:44:00Z"/>
        </w:trPr>
        <w:tc>
          <w:tcPr>
            <w:tcW w:w="805" w:type="dxa"/>
            <w:tcBorders>
              <w:top w:val="nil"/>
              <w:left w:val="nil"/>
              <w:bottom w:val="nil"/>
              <w:right w:val="single" w:sz="8" w:space="0" w:color="auto"/>
            </w:tcBorders>
          </w:tcPr>
          <w:p w14:paraId="372E9639" w14:textId="77777777" w:rsidR="002D38B6" w:rsidRPr="00C068EB" w:rsidRDefault="002D38B6" w:rsidP="00E728AF">
            <w:pPr>
              <w:pStyle w:val="Title"/>
              <w:rPr>
                <w:ins w:id="478" w:author="Blake Actkinson" w:date="2022-09-05T20:44:00Z"/>
                <w:b/>
                <w:bCs/>
              </w:rPr>
            </w:pPr>
          </w:p>
        </w:tc>
        <w:tc>
          <w:tcPr>
            <w:tcW w:w="720" w:type="dxa"/>
            <w:tcBorders>
              <w:top w:val="nil"/>
              <w:left w:val="single" w:sz="8" w:space="0" w:color="auto"/>
              <w:bottom w:val="nil"/>
              <w:right w:val="single" w:sz="8" w:space="0" w:color="auto"/>
            </w:tcBorders>
          </w:tcPr>
          <w:p w14:paraId="1145D37D" w14:textId="77777777" w:rsidR="002D38B6" w:rsidRDefault="002D38B6" w:rsidP="00E728AF">
            <w:pPr>
              <w:pStyle w:val="Algostep"/>
              <w:rPr>
                <w:ins w:id="479" w:author="Blake Actkinson" w:date="2022-09-05T20:44:00Z"/>
              </w:rPr>
            </w:pPr>
          </w:p>
        </w:tc>
        <w:tc>
          <w:tcPr>
            <w:tcW w:w="720" w:type="dxa"/>
            <w:tcBorders>
              <w:top w:val="nil"/>
              <w:left w:val="single" w:sz="8" w:space="0" w:color="auto"/>
              <w:bottom w:val="nil"/>
              <w:right w:val="single" w:sz="8" w:space="0" w:color="auto"/>
            </w:tcBorders>
          </w:tcPr>
          <w:p w14:paraId="3ECF2087" w14:textId="77777777" w:rsidR="002D38B6" w:rsidRDefault="002D38B6" w:rsidP="00E728AF">
            <w:pPr>
              <w:pStyle w:val="Algostep"/>
              <w:rPr>
                <w:ins w:id="480" w:author="Blake Actkinson" w:date="2022-09-05T20:44:00Z"/>
                <w:b/>
                <w:bCs/>
              </w:rPr>
            </w:pPr>
          </w:p>
        </w:tc>
        <w:tc>
          <w:tcPr>
            <w:tcW w:w="720" w:type="dxa"/>
            <w:tcBorders>
              <w:top w:val="nil"/>
              <w:left w:val="single" w:sz="8" w:space="0" w:color="auto"/>
              <w:bottom w:val="nil"/>
              <w:right w:val="nil"/>
            </w:tcBorders>
          </w:tcPr>
          <w:p w14:paraId="2B1FA4C6" w14:textId="77777777" w:rsidR="002D38B6" w:rsidRDefault="002D38B6" w:rsidP="00E728AF">
            <w:pPr>
              <w:pStyle w:val="Algostep"/>
              <w:rPr>
                <w:ins w:id="481" w:author="Blake Actkinson" w:date="2022-09-05T20:44:00Z"/>
                <w:b/>
                <w:bCs/>
              </w:rPr>
            </w:pPr>
          </w:p>
        </w:tc>
        <w:tc>
          <w:tcPr>
            <w:tcW w:w="6385" w:type="dxa"/>
            <w:tcBorders>
              <w:top w:val="nil"/>
              <w:left w:val="nil"/>
              <w:bottom w:val="nil"/>
              <w:right w:val="nil"/>
            </w:tcBorders>
          </w:tcPr>
          <w:p w14:paraId="78010F93" w14:textId="77777777" w:rsidR="002D38B6" w:rsidRPr="00B17F9D" w:rsidRDefault="002D38B6" w:rsidP="00E728AF">
            <w:pPr>
              <w:pStyle w:val="Algostep"/>
              <w:rPr>
                <w:ins w:id="482" w:author="Blake Actkinson" w:date="2022-09-05T20:44:00Z"/>
              </w:rPr>
            </w:pPr>
            <w:ins w:id="483" w:author="Blake Actkinson" w:date="2022-09-05T20:44:00Z">
              <w:r>
                <w:rPr>
                  <w:b/>
                  <w:bCs/>
                </w:rPr>
                <w:t xml:space="preserve">Set </w:t>
              </w:r>
              <w:proofErr w:type="spellStart"/>
              <w:r>
                <w:t>sd</w:t>
              </w:r>
              <w:proofErr w:type="spellEnd"/>
              <w:r>
                <w:t xml:space="preserve"> = standard deviation of </w:t>
              </w:r>
              <w:proofErr w:type="spellStart"/>
              <w:r>
                <w:t>dists</w:t>
              </w:r>
              <w:proofErr w:type="spellEnd"/>
            </w:ins>
          </w:p>
        </w:tc>
      </w:tr>
      <w:tr w:rsidR="002D38B6" w14:paraId="5E789183" w14:textId="77777777" w:rsidTr="00E728AF">
        <w:trPr>
          <w:ins w:id="484" w:author="Blake Actkinson" w:date="2022-09-05T20:44:00Z"/>
        </w:trPr>
        <w:tc>
          <w:tcPr>
            <w:tcW w:w="805" w:type="dxa"/>
            <w:tcBorders>
              <w:top w:val="nil"/>
              <w:left w:val="nil"/>
              <w:bottom w:val="nil"/>
              <w:right w:val="single" w:sz="8" w:space="0" w:color="auto"/>
            </w:tcBorders>
          </w:tcPr>
          <w:p w14:paraId="5C4AF891" w14:textId="77777777" w:rsidR="002D38B6" w:rsidRPr="00C068EB" w:rsidRDefault="002D38B6" w:rsidP="00E728AF">
            <w:pPr>
              <w:pStyle w:val="Title"/>
              <w:rPr>
                <w:ins w:id="485" w:author="Blake Actkinson" w:date="2022-09-05T20:44:00Z"/>
                <w:b/>
                <w:bCs/>
              </w:rPr>
            </w:pPr>
          </w:p>
        </w:tc>
        <w:tc>
          <w:tcPr>
            <w:tcW w:w="720" w:type="dxa"/>
            <w:tcBorders>
              <w:top w:val="nil"/>
              <w:left w:val="single" w:sz="8" w:space="0" w:color="auto"/>
              <w:bottom w:val="nil"/>
              <w:right w:val="single" w:sz="8" w:space="0" w:color="auto"/>
            </w:tcBorders>
          </w:tcPr>
          <w:p w14:paraId="432EC89D" w14:textId="77777777" w:rsidR="002D38B6" w:rsidRDefault="002D38B6" w:rsidP="00E728AF">
            <w:pPr>
              <w:pStyle w:val="Algostep"/>
              <w:rPr>
                <w:ins w:id="486" w:author="Blake Actkinson" w:date="2022-09-05T20:44:00Z"/>
              </w:rPr>
            </w:pPr>
          </w:p>
        </w:tc>
        <w:tc>
          <w:tcPr>
            <w:tcW w:w="7825" w:type="dxa"/>
            <w:gridSpan w:val="3"/>
            <w:tcBorders>
              <w:top w:val="nil"/>
              <w:left w:val="single" w:sz="8" w:space="0" w:color="auto"/>
              <w:bottom w:val="nil"/>
              <w:right w:val="nil"/>
            </w:tcBorders>
          </w:tcPr>
          <w:p w14:paraId="74D30520" w14:textId="77777777" w:rsidR="002D38B6" w:rsidRDefault="002D38B6" w:rsidP="00E728AF">
            <w:pPr>
              <w:pStyle w:val="Algostep"/>
              <w:rPr>
                <w:ins w:id="487" w:author="Blake Actkinson" w:date="2022-09-05T20:44:00Z"/>
                <w:b/>
                <w:bCs/>
              </w:rPr>
            </w:pPr>
            <w:ins w:id="488" w:author="Blake Actkinson" w:date="2022-09-05T20:44:00Z">
              <w:r>
                <w:rPr>
                  <w:b/>
                  <w:bCs/>
                </w:rPr>
                <w:t>End</w:t>
              </w:r>
            </w:ins>
          </w:p>
        </w:tc>
      </w:tr>
      <w:tr w:rsidR="002D38B6" w14:paraId="43869B0F" w14:textId="77777777" w:rsidTr="00E728AF">
        <w:trPr>
          <w:ins w:id="489" w:author="Blake Actkinson" w:date="2022-09-05T20:44:00Z"/>
        </w:trPr>
        <w:tc>
          <w:tcPr>
            <w:tcW w:w="805" w:type="dxa"/>
            <w:tcBorders>
              <w:top w:val="nil"/>
              <w:left w:val="nil"/>
              <w:bottom w:val="nil"/>
              <w:right w:val="single" w:sz="8" w:space="0" w:color="auto"/>
            </w:tcBorders>
          </w:tcPr>
          <w:p w14:paraId="52733637" w14:textId="77777777" w:rsidR="002D38B6" w:rsidRPr="00C068EB" w:rsidRDefault="002D38B6" w:rsidP="00E728AF">
            <w:pPr>
              <w:pStyle w:val="Title"/>
              <w:rPr>
                <w:ins w:id="490" w:author="Blake Actkinson" w:date="2022-09-05T20:44:00Z"/>
                <w:b/>
                <w:bCs/>
              </w:rPr>
            </w:pPr>
          </w:p>
        </w:tc>
        <w:tc>
          <w:tcPr>
            <w:tcW w:w="720" w:type="dxa"/>
            <w:tcBorders>
              <w:top w:val="nil"/>
              <w:left w:val="single" w:sz="8" w:space="0" w:color="auto"/>
              <w:bottom w:val="nil"/>
              <w:right w:val="single" w:sz="8" w:space="0" w:color="auto"/>
            </w:tcBorders>
          </w:tcPr>
          <w:p w14:paraId="28F3BDD7" w14:textId="77777777" w:rsidR="002D38B6" w:rsidRDefault="002D38B6" w:rsidP="00E728AF">
            <w:pPr>
              <w:pStyle w:val="Algostep"/>
              <w:rPr>
                <w:ins w:id="491" w:author="Blake Actkinson" w:date="2022-09-05T20:44:00Z"/>
              </w:rPr>
            </w:pPr>
          </w:p>
        </w:tc>
        <w:tc>
          <w:tcPr>
            <w:tcW w:w="7825" w:type="dxa"/>
            <w:gridSpan w:val="3"/>
            <w:tcBorders>
              <w:top w:val="nil"/>
              <w:left w:val="single" w:sz="8" w:space="0" w:color="auto"/>
              <w:bottom w:val="nil"/>
              <w:right w:val="nil"/>
            </w:tcBorders>
          </w:tcPr>
          <w:p w14:paraId="29C69D20" w14:textId="77777777" w:rsidR="002D38B6" w:rsidRPr="00B17F9D" w:rsidRDefault="002D38B6" w:rsidP="00E728AF">
            <w:pPr>
              <w:pStyle w:val="Algostep"/>
              <w:rPr>
                <w:ins w:id="492" w:author="Blake Actkinson" w:date="2022-09-05T20:44:00Z"/>
              </w:rPr>
            </w:pPr>
            <w:ins w:id="493" w:author="Blake Actkinson" w:date="2022-09-05T20:44:00Z">
              <w:r>
                <w:t xml:space="preserve">\\ With eps and </w:t>
              </w:r>
              <w:proofErr w:type="spellStart"/>
              <w:r>
                <w:t>MinPts</w:t>
              </w:r>
              <w:proofErr w:type="spellEnd"/>
              <w:r>
                <w:t>, run DBSCAN on the daily time series</w:t>
              </w:r>
            </w:ins>
          </w:p>
        </w:tc>
      </w:tr>
      <w:tr w:rsidR="002D38B6" w14:paraId="6F20BA47" w14:textId="77777777" w:rsidTr="00E728AF">
        <w:trPr>
          <w:ins w:id="494" w:author="Blake Actkinson" w:date="2022-09-05T20:44:00Z"/>
        </w:trPr>
        <w:tc>
          <w:tcPr>
            <w:tcW w:w="805" w:type="dxa"/>
            <w:tcBorders>
              <w:top w:val="nil"/>
              <w:left w:val="nil"/>
              <w:bottom w:val="nil"/>
              <w:right w:val="single" w:sz="8" w:space="0" w:color="auto"/>
            </w:tcBorders>
          </w:tcPr>
          <w:p w14:paraId="1DF75E66" w14:textId="77777777" w:rsidR="002D38B6" w:rsidRPr="00C068EB" w:rsidRDefault="002D38B6" w:rsidP="00E728AF">
            <w:pPr>
              <w:pStyle w:val="Title"/>
              <w:rPr>
                <w:ins w:id="495" w:author="Blake Actkinson" w:date="2022-09-05T20:44:00Z"/>
                <w:b/>
                <w:bCs/>
              </w:rPr>
            </w:pPr>
            <w:ins w:id="496" w:author="Blake Actkinson" w:date="2022-09-05T20:44:00Z">
              <w:r>
                <w:rPr>
                  <w:b/>
                  <w:bCs/>
                </w:rPr>
                <w:t>9</w:t>
              </w:r>
            </w:ins>
          </w:p>
        </w:tc>
        <w:tc>
          <w:tcPr>
            <w:tcW w:w="720" w:type="dxa"/>
            <w:tcBorders>
              <w:top w:val="nil"/>
              <w:left w:val="single" w:sz="8" w:space="0" w:color="auto"/>
              <w:bottom w:val="nil"/>
              <w:right w:val="single" w:sz="8" w:space="0" w:color="auto"/>
            </w:tcBorders>
          </w:tcPr>
          <w:p w14:paraId="35ED41A0" w14:textId="77777777" w:rsidR="002D38B6" w:rsidRDefault="002D38B6" w:rsidP="00E728AF">
            <w:pPr>
              <w:pStyle w:val="Algostep"/>
              <w:rPr>
                <w:ins w:id="497" w:author="Blake Actkinson" w:date="2022-09-05T20:44:00Z"/>
              </w:rPr>
            </w:pPr>
          </w:p>
        </w:tc>
        <w:tc>
          <w:tcPr>
            <w:tcW w:w="7825" w:type="dxa"/>
            <w:gridSpan w:val="3"/>
            <w:tcBorders>
              <w:top w:val="nil"/>
              <w:left w:val="single" w:sz="8" w:space="0" w:color="auto"/>
              <w:bottom w:val="nil"/>
              <w:right w:val="nil"/>
            </w:tcBorders>
          </w:tcPr>
          <w:p w14:paraId="69FB7768" w14:textId="77777777" w:rsidR="002D38B6" w:rsidRPr="00B17F9D" w:rsidRDefault="002D38B6" w:rsidP="00E728AF">
            <w:pPr>
              <w:pStyle w:val="Algostep"/>
              <w:rPr>
                <w:ins w:id="498" w:author="Blake Actkinson" w:date="2022-09-05T20:44:00Z"/>
              </w:rPr>
            </w:pPr>
            <w:ins w:id="499" w:author="Blake Actkinson" w:date="2022-09-05T20:44:00Z">
              <w:r>
                <w:rPr>
                  <w:b/>
                  <w:bCs/>
                </w:rPr>
                <w:t xml:space="preserve">Set </w:t>
              </w:r>
              <w:proofErr w:type="spellStart"/>
              <w:r>
                <w:t>dbOutput</w:t>
              </w:r>
              <w:proofErr w:type="spellEnd"/>
              <w:r>
                <w:t xml:space="preserve"> = </w:t>
              </w:r>
              <w:proofErr w:type="spellStart"/>
              <w:proofErr w:type="gramStart"/>
              <w:r>
                <w:t>dbscan</w:t>
              </w:r>
              <w:proofErr w:type="spellEnd"/>
              <w:r>
                <w:t>(</w:t>
              </w:r>
              <w:proofErr w:type="gramEnd"/>
              <w:r>
                <w:t xml:space="preserve">daily time series, </w:t>
              </w:r>
              <w:proofErr w:type="spellStart"/>
              <w:r>
                <w:t>minPts</w:t>
              </w:r>
              <w:proofErr w:type="spellEnd"/>
              <w:r>
                <w:t xml:space="preserve">, eps) \\ </w:t>
              </w:r>
              <w:proofErr w:type="spellStart"/>
              <w:r>
                <w:t>dbOutput</w:t>
              </w:r>
              <w:proofErr w:type="spellEnd"/>
              <w:r>
                <w:t xml:space="preserve"> returns DBSCAN labeled core, border, and noise points</w:t>
              </w:r>
            </w:ins>
          </w:p>
        </w:tc>
      </w:tr>
      <w:tr w:rsidR="002D38B6" w14:paraId="619BD184" w14:textId="77777777" w:rsidTr="00E728AF">
        <w:trPr>
          <w:ins w:id="500" w:author="Blake Actkinson" w:date="2022-09-05T20:44:00Z"/>
        </w:trPr>
        <w:tc>
          <w:tcPr>
            <w:tcW w:w="805" w:type="dxa"/>
            <w:tcBorders>
              <w:top w:val="nil"/>
              <w:left w:val="nil"/>
              <w:bottom w:val="nil"/>
              <w:right w:val="single" w:sz="8" w:space="0" w:color="auto"/>
            </w:tcBorders>
          </w:tcPr>
          <w:p w14:paraId="55972C67" w14:textId="77777777" w:rsidR="002D38B6" w:rsidRPr="00C068EB" w:rsidRDefault="002D38B6" w:rsidP="00E728AF">
            <w:pPr>
              <w:pStyle w:val="Title"/>
              <w:rPr>
                <w:ins w:id="501" w:author="Blake Actkinson" w:date="2022-09-05T20:44:00Z"/>
                <w:b/>
                <w:bCs/>
              </w:rPr>
            </w:pPr>
            <w:ins w:id="502" w:author="Blake Actkinson" w:date="2022-09-05T20:44:00Z">
              <w:r>
                <w:rPr>
                  <w:b/>
                  <w:bCs/>
                </w:rPr>
                <w:t>10</w:t>
              </w:r>
            </w:ins>
          </w:p>
        </w:tc>
        <w:tc>
          <w:tcPr>
            <w:tcW w:w="720" w:type="dxa"/>
            <w:tcBorders>
              <w:top w:val="nil"/>
              <w:left w:val="single" w:sz="8" w:space="0" w:color="auto"/>
              <w:bottom w:val="nil"/>
              <w:right w:val="single" w:sz="8" w:space="0" w:color="auto"/>
            </w:tcBorders>
          </w:tcPr>
          <w:p w14:paraId="238F59F0" w14:textId="77777777" w:rsidR="002D38B6" w:rsidRDefault="002D38B6" w:rsidP="00E728AF">
            <w:pPr>
              <w:pStyle w:val="Algostep"/>
              <w:rPr>
                <w:ins w:id="503" w:author="Blake Actkinson" w:date="2022-09-05T20:44:00Z"/>
              </w:rPr>
            </w:pPr>
          </w:p>
        </w:tc>
        <w:tc>
          <w:tcPr>
            <w:tcW w:w="7825" w:type="dxa"/>
            <w:gridSpan w:val="3"/>
            <w:tcBorders>
              <w:top w:val="nil"/>
              <w:left w:val="single" w:sz="8" w:space="0" w:color="auto"/>
              <w:bottom w:val="nil"/>
              <w:right w:val="nil"/>
            </w:tcBorders>
          </w:tcPr>
          <w:p w14:paraId="4D7A22F4" w14:textId="77777777" w:rsidR="002D38B6" w:rsidRPr="000D643A" w:rsidRDefault="002D38B6" w:rsidP="00E728AF">
            <w:pPr>
              <w:pStyle w:val="Algostep"/>
              <w:rPr>
                <w:ins w:id="504" w:author="Blake Actkinson" w:date="2022-09-05T20:44:00Z"/>
              </w:rPr>
            </w:pPr>
            <w:ins w:id="505" w:author="Blake Actkinson" w:date="2022-09-05T20:44:00Z">
              <w:r>
                <w:rPr>
                  <w:b/>
                  <w:bCs/>
                </w:rPr>
                <w:t xml:space="preserve">Set </w:t>
              </w:r>
              <w:proofErr w:type="spellStart"/>
              <w:r>
                <w:t>labeledAnoms</w:t>
              </w:r>
              <w:proofErr w:type="spellEnd"/>
              <w:r>
                <w:t xml:space="preserve"> = 1 </w:t>
              </w:r>
              <w:r>
                <w:rPr>
                  <w:b/>
                  <w:bCs/>
                </w:rPr>
                <w:t xml:space="preserve">if </w:t>
              </w:r>
              <w:proofErr w:type="spellStart"/>
              <w:r>
                <w:t>dbOutput</w:t>
              </w:r>
              <w:proofErr w:type="spellEnd"/>
              <w:r>
                <w:t xml:space="preserve"> is core </w:t>
              </w:r>
              <w:r>
                <w:rPr>
                  <w:b/>
                  <w:bCs/>
                </w:rPr>
                <w:t xml:space="preserve">else </w:t>
              </w:r>
              <w:r>
                <w:t xml:space="preserve">2 if </w:t>
              </w:r>
              <w:proofErr w:type="spellStart"/>
              <w:r>
                <w:t>dbOutput</w:t>
              </w:r>
              <w:proofErr w:type="spellEnd"/>
              <w:r>
                <w:t xml:space="preserve"> is border, noise</w:t>
              </w:r>
            </w:ins>
          </w:p>
        </w:tc>
      </w:tr>
      <w:tr w:rsidR="002D38B6" w14:paraId="62F7AD48" w14:textId="77777777" w:rsidTr="00E728AF">
        <w:trPr>
          <w:ins w:id="506" w:author="Blake Actkinson" w:date="2022-09-05T20:44:00Z"/>
        </w:trPr>
        <w:tc>
          <w:tcPr>
            <w:tcW w:w="805" w:type="dxa"/>
            <w:tcBorders>
              <w:top w:val="nil"/>
              <w:left w:val="nil"/>
              <w:bottom w:val="nil"/>
              <w:right w:val="single" w:sz="8" w:space="0" w:color="auto"/>
            </w:tcBorders>
          </w:tcPr>
          <w:p w14:paraId="31C19DDB" w14:textId="77777777" w:rsidR="002D38B6" w:rsidRPr="00C068EB" w:rsidRDefault="002D38B6" w:rsidP="00E728AF">
            <w:pPr>
              <w:pStyle w:val="Title"/>
              <w:rPr>
                <w:ins w:id="507" w:author="Blake Actkinson" w:date="2022-09-05T20:44:00Z"/>
                <w:b/>
                <w:bCs/>
              </w:rPr>
            </w:pPr>
          </w:p>
        </w:tc>
        <w:tc>
          <w:tcPr>
            <w:tcW w:w="8545" w:type="dxa"/>
            <w:gridSpan w:val="4"/>
            <w:tcBorders>
              <w:top w:val="nil"/>
              <w:left w:val="single" w:sz="8" w:space="0" w:color="auto"/>
              <w:bottom w:val="nil"/>
              <w:right w:val="nil"/>
            </w:tcBorders>
          </w:tcPr>
          <w:p w14:paraId="6BD1996C" w14:textId="77777777" w:rsidR="002D38B6" w:rsidRDefault="002D38B6" w:rsidP="00E728AF">
            <w:pPr>
              <w:pStyle w:val="Algostep"/>
              <w:rPr>
                <w:ins w:id="508" w:author="Blake Actkinson" w:date="2022-09-05T20:44:00Z"/>
                <w:b/>
                <w:bCs/>
              </w:rPr>
            </w:pPr>
            <w:ins w:id="509" w:author="Blake Actkinson" w:date="2022-09-05T20:44:00Z">
              <w:r>
                <w:rPr>
                  <w:b/>
                  <w:bCs/>
                </w:rPr>
                <w:t>End</w:t>
              </w:r>
            </w:ins>
          </w:p>
        </w:tc>
      </w:tr>
    </w:tbl>
    <w:p w14:paraId="1500C9E1" w14:textId="484833EF" w:rsidR="002D38B6" w:rsidRDefault="002D38B6" w:rsidP="0027617B">
      <w:pPr>
        <w:pStyle w:val="VAFigureCaption"/>
        <w:rPr>
          <w:ins w:id="510" w:author="Blake Actkinson" w:date="2022-09-05T20:43:00Z"/>
          <w:b/>
          <w:bCs/>
        </w:rPr>
      </w:pPr>
    </w:p>
    <w:p w14:paraId="7F7328F4" w14:textId="1F9A643F" w:rsidR="006A13D2" w:rsidRDefault="0027617B" w:rsidP="0027617B">
      <w:pPr>
        <w:pStyle w:val="VAFigureCaption"/>
      </w:pPr>
      <w:r w:rsidRPr="0027617B">
        <w:rPr>
          <w:b/>
          <w:bCs/>
        </w:rPr>
        <w:t>Figure 1.</w:t>
      </w:r>
      <w:ins w:id="511" w:author="Blake Actkinson" w:date="2022-09-06T19:41:00Z">
        <w:r w:rsidR="00B66760">
          <w:rPr>
            <w:b/>
            <w:bCs/>
          </w:rPr>
          <w:t xml:space="preserve"> </w:t>
        </w:r>
      </w:ins>
      <w:del w:id="512" w:author="Blake Actkinson" w:date="2022-09-05T20:44:00Z">
        <w:r w:rsidDel="002D38B6">
          <w:delText xml:space="preserve"> </w:delText>
        </w:r>
      </w:del>
      <w:ins w:id="513" w:author="Blake Actkinson" w:date="2022-09-05T20:44:00Z">
        <w:r w:rsidR="002D38B6">
          <w:t xml:space="preserve">Pseudocode for the DBSCAN Plume detection algorithm </w:t>
        </w:r>
      </w:ins>
      <w:del w:id="514" w:author="Blake Actkinson" w:date="2022-09-05T20:44:00Z">
        <w:r w:rsidDel="002D38B6">
          <w:delText xml:space="preserve">Graphical depiction of the </w:delText>
        </w:r>
      </w:del>
      <m:oMath>
        <m:r>
          <w:del w:id="515" w:author="Blake Actkinson" w:date="2022-09-05T20:44:00Z">
            <m:rPr>
              <m:nor/>
            </m:rPr>
            <w:rPr>
              <w:iCs/>
            </w:rPr>
            <m:t>ϵ</m:t>
          </w:del>
        </m:r>
      </m:oMath>
      <w:del w:id="516" w:author="Blake Actkinson" w:date="2022-09-05T20:44:00Z">
        <w:r w:rsidDel="002D38B6">
          <w:rPr>
            <w:iCs/>
          </w:rPr>
          <w:delText xml:space="preserve"> selection criteria in equation (</w:delText>
        </w:r>
      </w:del>
      <w:ins w:id="517" w:author="Blake Actkinson" w:date="2022-09-06T19:41:00Z">
        <w:r w:rsidR="00B66760">
          <w:rPr>
            <w:iCs/>
          </w:rPr>
          <w:t>.</w:t>
        </w:r>
      </w:ins>
      <w:del w:id="518" w:author="Blake Actkinson" w:date="2022-09-05T20:44:00Z">
        <w:r w:rsidDel="002D38B6">
          <w:rPr>
            <w:iCs/>
          </w:rPr>
          <w:delText>5)</w:delText>
        </w:r>
      </w:del>
      <w:del w:id="519" w:author="Blake Actkinson" w:date="2022-09-06T19:41:00Z">
        <w:r w:rsidDel="00B66760">
          <w:rPr>
            <w:iCs/>
          </w:rPr>
          <w:delText>.</w:delText>
        </w:r>
      </w:del>
      <w:r>
        <w:t xml:space="preserve"> </w:t>
      </w:r>
    </w:p>
    <w:p w14:paraId="0A1A7264" w14:textId="33A30DD1" w:rsidR="0027617B" w:rsidDel="008D1AC0" w:rsidRDefault="0027617B" w:rsidP="0027617B">
      <w:pPr>
        <w:rPr>
          <w:del w:id="520" w:author="Blake Actkinson" w:date="2022-10-17T22:32:00Z"/>
        </w:rPr>
      </w:pPr>
    </w:p>
    <w:p w14:paraId="1155DA34" w14:textId="25A0B71D" w:rsidR="0027617B" w:rsidDel="008D1AC0" w:rsidRDefault="0027617B" w:rsidP="0027617B">
      <w:pPr>
        <w:rPr>
          <w:del w:id="521" w:author="Blake Actkinson" w:date="2022-10-17T22:32:00Z"/>
        </w:rPr>
      </w:pPr>
    </w:p>
    <w:p w14:paraId="219D8C2F" w14:textId="3417A6D7" w:rsidR="0027617B" w:rsidDel="009A273C" w:rsidRDefault="0027617B" w:rsidP="0027617B">
      <w:pPr>
        <w:rPr>
          <w:del w:id="522" w:author="Blake Actkinson" w:date="2022-10-15T14:15:00Z"/>
        </w:rPr>
      </w:pPr>
    </w:p>
    <w:p w14:paraId="0A684FB0" w14:textId="5EC5D4A6" w:rsidR="0027617B" w:rsidDel="009A273C" w:rsidRDefault="0027617B" w:rsidP="0027617B">
      <w:pPr>
        <w:rPr>
          <w:del w:id="523" w:author="Blake Actkinson" w:date="2022-10-15T14:15:00Z"/>
        </w:rPr>
      </w:pPr>
    </w:p>
    <w:p w14:paraId="667BC99B" w14:textId="35F22F54" w:rsidR="0027617B" w:rsidDel="009A273C" w:rsidRDefault="0027617B" w:rsidP="0027617B">
      <w:pPr>
        <w:rPr>
          <w:del w:id="524" w:author="Blake Actkinson" w:date="2022-10-15T14:15:00Z"/>
        </w:rPr>
      </w:pPr>
    </w:p>
    <w:p w14:paraId="270E7233" w14:textId="703FC958" w:rsidR="0027617B" w:rsidDel="009A273C" w:rsidRDefault="0027617B" w:rsidP="0027617B">
      <w:pPr>
        <w:rPr>
          <w:del w:id="525" w:author="Blake Actkinson" w:date="2022-10-15T14:15:00Z"/>
        </w:rPr>
      </w:pPr>
    </w:p>
    <w:p w14:paraId="5A1C255C" w14:textId="04D225F3" w:rsidR="0027617B" w:rsidRDefault="0027617B" w:rsidP="0027617B"/>
    <w:p w14:paraId="0D06817F" w14:textId="6233E25D" w:rsidR="0027617B" w:rsidRDefault="0027617B" w:rsidP="0027617B">
      <w:pPr>
        <w:pStyle w:val="VAFigureCaption"/>
      </w:pPr>
      <w:r w:rsidRPr="0027617B">
        <w:rPr>
          <w:b/>
          <w:bCs/>
          <w:noProof/>
        </w:rPr>
        <w:lastRenderedPageBreak/>
        <w:drawing>
          <wp:anchor distT="0" distB="0" distL="114300" distR="114300" simplePos="0" relativeHeight="251661312" behindDoc="0" locked="0" layoutInCell="1" allowOverlap="1" wp14:anchorId="03F2C770" wp14:editId="463D34AC">
            <wp:simplePos x="0" y="0"/>
            <wp:positionH relativeFrom="margin">
              <wp:posOffset>190500</wp:posOffset>
            </wp:positionH>
            <wp:positionV relativeFrom="paragraph">
              <wp:posOffset>0</wp:posOffset>
            </wp:positionV>
            <wp:extent cx="5486400" cy="4114800"/>
            <wp:effectExtent l="0" t="0" r="0" b="0"/>
            <wp:wrapTopAndBottom/>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27617B">
        <w:rPr>
          <w:b/>
          <w:bCs/>
        </w:rPr>
        <w:t>Figure 2.</w:t>
      </w:r>
      <w:r>
        <w:t xml:space="preserve"> Daily scatterplot example of DBSCAN labeled anomalies for CO</w:t>
      </w:r>
      <w:r>
        <w:rPr>
          <w:vertAlign w:val="subscript"/>
        </w:rPr>
        <w:t>2</w:t>
      </w:r>
      <w:r>
        <w:t xml:space="preserve"> against BC. Points labeled as normal are </w:t>
      </w:r>
      <m:oMath>
        <m:r>
          <m:rPr>
            <m:nor/>
          </m:rPr>
          <m:t>≈</m:t>
        </m:r>
      </m:oMath>
      <w:r>
        <w:t xml:space="preserve"> 2/3 of the time series realizations in this example.</w:t>
      </w:r>
    </w:p>
    <w:p w14:paraId="16313619" w14:textId="77777777" w:rsidR="006A13D2" w:rsidRPr="006A13D2" w:rsidRDefault="006A13D2" w:rsidP="0027617B">
      <w:pPr>
        <w:pStyle w:val="TAMainText"/>
        <w:ind w:firstLine="0"/>
      </w:pPr>
    </w:p>
    <w:p w14:paraId="340EB42F" w14:textId="2FF17408" w:rsidR="008F79CD" w:rsidRDefault="008F79CD" w:rsidP="008F79CD">
      <w:pPr>
        <w:pStyle w:val="TAMainText"/>
        <w:numPr>
          <w:ilvl w:val="1"/>
          <w:numId w:val="11"/>
        </w:numPr>
        <w:rPr>
          <w:b/>
          <w:bCs/>
        </w:rPr>
      </w:pPr>
      <w:r>
        <w:rPr>
          <w:b/>
          <w:bCs/>
        </w:rPr>
        <w:t>Description of Other Algorithms</w:t>
      </w:r>
    </w:p>
    <w:p w14:paraId="5CFD23DB" w14:textId="15ACC836" w:rsidR="0027617B" w:rsidRDefault="0027617B" w:rsidP="0027617B">
      <w:pPr>
        <w:pStyle w:val="TAMainText"/>
        <w:rPr>
          <w:ins w:id="526" w:author="Blake Actkinson" w:date="2022-10-17T20:51:00Z"/>
        </w:rPr>
      </w:pPr>
      <w:r>
        <w:t xml:space="preserve">To put the performance of the DBSCAN anomaly detection algorithm in context, we compare its labeled anomalies with output from the previously described plume detection technique of </w:t>
      </w:r>
      <w:proofErr w:type="spellStart"/>
      <w:r>
        <w:t>Drewnick</w:t>
      </w:r>
      <w:proofErr w:type="spellEnd"/>
      <w:r>
        <w:t xml:space="preserve"> et al.</w:t>
      </w:r>
      <w:r w:rsidR="00912955">
        <w:fldChar w:fldCharType="begin"/>
      </w:r>
      <w:r w:rsidR="0074436B">
        <w:instrText xml:space="preserve"> ADDIN ZOTERO_ITEM CSL_CITATION {"citationID":"xx062SKU","properties":{"formattedCitation":"\\super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912955">
        <w:fldChar w:fldCharType="separate"/>
      </w:r>
      <w:r w:rsidR="00C54D18" w:rsidRPr="00C54D18">
        <w:rPr>
          <w:szCs w:val="24"/>
          <w:vertAlign w:val="superscript"/>
        </w:rPr>
        <w:t>5</w:t>
      </w:r>
      <w:r w:rsidR="00912955">
        <w:fldChar w:fldCharType="end"/>
      </w:r>
      <w:r>
        <w:t xml:space="preserve"> (referred to as “</w:t>
      </w:r>
      <w:proofErr w:type="spellStart"/>
      <w:r>
        <w:t>Drewnick</w:t>
      </w:r>
      <w:proofErr w:type="spellEnd"/>
      <w:r>
        <w:t>” moving forward) or base-case 90</w:t>
      </w:r>
      <w:r w:rsidRPr="0027617B">
        <w:rPr>
          <w:vertAlign w:val="superscript"/>
        </w:rPr>
        <w:t>th</w:t>
      </w:r>
      <w:r>
        <w:t>-quantile algorithms. These two base-case algorithms, the Quantile-OR (QOR) and the Quantile-AND (QAND) algorithms, flag points as anomalous based on criteria centered around the 90</w:t>
      </w:r>
      <w:r w:rsidRPr="0027617B">
        <w:rPr>
          <w:vertAlign w:val="superscript"/>
        </w:rPr>
        <w:t>th</w:t>
      </w:r>
      <w:r>
        <w:t xml:space="preserve"> quantile </w:t>
      </w:r>
      <w:r w:rsidR="00273C8A">
        <w:t>of pollutant distributions. In the QOR case, points are flagged as anomalous if any one pollutant measurement (BC, CO</w:t>
      </w:r>
      <w:r w:rsidR="00273C8A">
        <w:rPr>
          <w:vertAlign w:val="subscript"/>
        </w:rPr>
        <w:t>2</w:t>
      </w:r>
      <w:r w:rsidR="00273C8A">
        <w:t>, NO</w:t>
      </w:r>
      <w:r w:rsidR="00273C8A">
        <w:rPr>
          <w:vertAlign w:val="subscript"/>
        </w:rPr>
        <w:t>x</w:t>
      </w:r>
      <w:r w:rsidR="00273C8A">
        <w:t>, or UFP) is above the 90</w:t>
      </w:r>
      <w:r w:rsidR="00273C8A" w:rsidRPr="00273C8A">
        <w:rPr>
          <w:vertAlign w:val="superscript"/>
        </w:rPr>
        <w:t>th</w:t>
      </w:r>
      <w:r w:rsidR="00273C8A">
        <w:t xml:space="preserve"> quantile for the given daily time series (if </w:t>
      </w:r>
      <w:proofErr w:type="spellStart"/>
      <w:r w:rsidR="00273C8A">
        <w:t>BC</w:t>
      </w:r>
      <w:r w:rsidR="00273C8A">
        <w:rPr>
          <w:vertAlign w:val="subscript"/>
        </w:rPr>
        <w:t>t</w:t>
      </w:r>
      <w:proofErr w:type="spellEnd"/>
      <w:r w:rsidR="00273C8A">
        <w:t xml:space="preserve"> &gt; 90</w:t>
      </w:r>
      <w:r w:rsidR="00273C8A" w:rsidRPr="00273C8A">
        <w:rPr>
          <w:vertAlign w:val="superscript"/>
        </w:rPr>
        <w:t>th</w:t>
      </w:r>
      <w:r w:rsidR="00273C8A">
        <w:t xml:space="preserve"> BC </w:t>
      </w:r>
      <w:r w:rsidR="00273C8A">
        <w:lastRenderedPageBreak/>
        <w:t xml:space="preserve">OR </w:t>
      </w:r>
      <w:proofErr w:type="gramStart"/>
      <w:r w:rsidR="00273C8A">
        <w:t>CO</w:t>
      </w:r>
      <w:r w:rsidR="00273C8A">
        <w:rPr>
          <w:vertAlign w:val="subscript"/>
        </w:rPr>
        <w:t>2,t</w:t>
      </w:r>
      <w:proofErr w:type="gramEnd"/>
      <w:r w:rsidR="00273C8A">
        <w:t xml:space="preserve"> &gt; 90</w:t>
      </w:r>
      <w:r w:rsidR="00273C8A" w:rsidRPr="00273C8A">
        <w:rPr>
          <w:vertAlign w:val="superscript"/>
        </w:rPr>
        <w:t>th</w:t>
      </w:r>
      <w:r w:rsidR="00273C8A">
        <w:t xml:space="preserve"> CO</w:t>
      </w:r>
      <w:r w:rsidR="00273C8A">
        <w:rPr>
          <w:vertAlign w:val="subscript"/>
        </w:rPr>
        <w:t>2</w:t>
      </w:r>
      <w:r w:rsidR="00273C8A">
        <w:t xml:space="preserve"> OR </w:t>
      </w:r>
      <w:proofErr w:type="spellStart"/>
      <w:r w:rsidR="00273C8A">
        <w:t>NO</w:t>
      </w:r>
      <w:r w:rsidR="00273C8A">
        <w:rPr>
          <w:vertAlign w:val="subscript"/>
        </w:rPr>
        <w:t>x,t</w:t>
      </w:r>
      <w:proofErr w:type="spellEnd"/>
      <w:r w:rsidR="00273C8A">
        <w:rPr>
          <w:vertAlign w:val="subscript"/>
        </w:rPr>
        <w:t xml:space="preserve"> </w:t>
      </w:r>
      <w:r w:rsidR="00273C8A">
        <w:t>&gt; 90</w:t>
      </w:r>
      <w:r w:rsidR="00273C8A" w:rsidRPr="00273C8A">
        <w:rPr>
          <w:vertAlign w:val="superscript"/>
        </w:rPr>
        <w:t>th</w:t>
      </w:r>
      <w:r w:rsidR="00273C8A">
        <w:t xml:space="preserve"> NO</w:t>
      </w:r>
      <w:r w:rsidR="00273C8A">
        <w:rPr>
          <w:vertAlign w:val="subscript"/>
        </w:rPr>
        <w:t>x</w:t>
      </w:r>
      <w:r w:rsidR="00273C8A">
        <w:t xml:space="preserve"> or </w:t>
      </w:r>
      <w:proofErr w:type="spellStart"/>
      <w:r w:rsidR="00273C8A">
        <w:t>UFP</w:t>
      </w:r>
      <w:r w:rsidR="00273C8A">
        <w:rPr>
          <w:vertAlign w:val="subscript"/>
        </w:rPr>
        <w:t>t</w:t>
      </w:r>
      <w:proofErr w:type="spellEnd"/>
      <w:r w:rsidR="00273C8A">
        <w:t xml:space="preserve"> &gt; 90</w:t>
      </w:r>
      <w:r w:rsidR="00273C8A" w:rsidRPr="00273C8A">
        <w:rPr>
          <w:vertAlign w:val="superscript"/>
        </w:rPr>
        <w:t>th</w:t>
      </w:r>
      <w:r w:rsidR="00273C8A">
        <w:t xml:space="preserve"> UFP). In the QAND case, points are flagged as anomalous if </w:t>
      </w:r>
      <w:r w:rsidR="00273C8A">
        <w:rPr>
          <w:i/>
          <w:iCs/>
        </w:rPr>
        <w:t>all</w:t>
      </w:r>
      <w:r w:rsidR="00273C8A">
        <w:t xml:space="preserve"> pollutant measurements are greater than their respective 90</w:t>
      </w:r>
      <w:r w:rsidR="00273C8A" w:rsidRPr="00273C8A">
        <w:rPr>
          <w:vertAlign w:val="superscript"/>
        </w:rPr>
        <w:t>th</w:t>
      </w:r>
      <w:r w:rsidR="00273C8A">
        <w:t xml:space="preserve"> quantiles (if </w:t>
      </w:r>
      <w:proofErr w:type="spellStart"/>
      <w:r w:rsidR="00273C8A">
        <w:t>BC</w:t>
      </w:r>
      <w:r w:rsidR="00273C8A">
        <w:rPr>
          <w:vertAlign w:val="subscript"/>
        </w:rPr>
        <w:t>t</w:t>
      </w:r>
      <w:proofErr w:type="spellEnd"/>
      <w:r w:rsidR="00273C8A">
        <w:t xml:space="preserve"> &gt; 90</w:t>
      </w:r>
      <w:r w:rsidR="00273C8A" w:rsidRPr="00273C8A">
        <w:rPr>
          <w:vertAlign w:val="superscript"/>
        </w:rPr>
        <w:t>th</w:t>
      </w:r>
      <w:r w:rsidR="00273C8A">
        <w:t xml:space="preserve"> BC AND </w:t>
      </w:r>
      <w:proofErr w:type="gramStart"/>
      <w:r w:rsidR="00273C8A">
        <w:t>CO</w:t>
      </w:r>
      <w:r w:rsidR="00273C8A">
        <w:rPr>
          <w:vertAlign w:val="subscript"/>
        </w:rPr>
        <w:t>2,t</w:t>
      </w:r>
      <w:proofErr w:type="gramEnd"/>
      <w:r w:rsidR="00273C8A">
        <w:t xml:space="preserve"> &gt; 90</w:t>
      </w:r>
      <w:r w:rsidR="00273C8A" w:rsidRPr="00273C8A">
        <w:rPr>
          <w:vertAlign w:val="superscript"/>
        </w:rPr>
        <w:t>th</w:t>
      </w:r>
      <w:r w:rsidR="00273C8A">
        <w:t xml:space="preserve"> CO</w:t>
      </w:r>
      <w:r w:rsidR="00273C8A">
        <w:rPr>
          <w:vertAlign w:val="subscript"/>
        </w:rPr>
        <w:t>2</w:t>
      </w:r>
      <w:r w:rsidR="00273C8A">
        <w:t xml:space="preserve"> AND </w:t>
      </w:r>
      <w:proofErr w:type="spellStart"/>
      <w:r w:rsidR="00273C8A">
        <w:t>NO</w:t>
      </w:r>
      <w:r w:rsidR="00273C8A">
        <w:rPr>
          <w:vertAlign w:val="subscript"/>
        </w:rPr>
        <w:t>x,t</w:t>
      </w:r>
      <w:proofErr w:type="spellEnd"/>
      <w:r w:rsidR="00273C8A">
        <w:t xml:space="preserve"> &gt; 90</w:t>
      </w:r>
      <w:r w:rsidR="00273C8A" w:rsidRPr="00273C8A">
        <w:rPr>
          <w:vertAlign w:val="superscript"/>
        </w:rPr>
        <w:t>th</w:t>
      </w:r>
      <w:r w:rsidR="00273C8A">
        <w:t xml:space="preserve"> NO</w:t>
      </w:r>
      <w:r w:rsidR="00273C8A">
        <w:rPr>
          <w:vertAlign w:val="subscript"/>
        </w:rPr>
        <w:t>x</w:t>
      </w:r>
      <w:r w:rsidR="00273C8A">
        <w:t xml:space="preserve"> AND </w:t>
      </w:r>
      <w:proofErr w:type="spellStart"/>
      <w:r w:rsidR="00273C8A">
        <w:t>UFP</w:t>
      </w:r>
      <w:r w:rsidR="00273C8A">
        <w:rPr>
          <w:vertAlign w:val="subscript"/>
        </w:rPr>
        <w:t>t</w:t>
      </w:r>
      <w:proofErr w:type="spellEnd"/>
      <w:r w:rsidR="00273C8A">
        <w:t xml:space="preserve"> &gt; 90</w:t>
      </w:r>
      <w:r w:rsidR="00273C8A" w:rsidRPr="00273C8A">
        <w:rPr>
          <w:vertAlign w:val="superscript"/>
        </w:rPr>
        <w:t>th</w:t>
      </w:r>
      <w:r w:rsidR="00273C8A">
        <w:t xml:space="preserve"> UFP). </w:t>
      </w:r>
      <w:del w:id="527" w:author="Griffin, Robert" w:date="2022-09-23T12:12:00Z">
        <w:r w:rsidR="00273C8A" w:rsidDel="00383F76">
          <w:delText xml:space="preserve">These </w:delText>
        </w:r>
      </w:del>
      <w:ins w:id="528" w:author="Griffin, Robert" w:date="2022-09-23T12:12:00Z">
        <w:r w:rsidR="00383F76">
          <w:t xml:space="preserve">We run these </w:t>
        </w:r>
      </w:ins>
      <w:r w:rsidR="00273C8A">
        <w:t xml:space="preserve">algorithms, along with the </w:t>
      </w:r>
      <w:proofErr w:type="spellStart"/>
      <w:r w:rsidR="00273C8A">
        <w:t>Drewnick</w:t>
      </w:r>
      <w:proofErr w:type="spellEnd"/>
      <w:r w:rsidR="00273C8A">
        <w:t xml:space="preserve"> algorithm, </w:t>
      </w:r>
      <w:del w:id="529" w:author="Griffin, Robert" w:date="2022-09-23T12:12:00Z">
        <w:r w:rsidR="00273C8A" w:rsidDel="00383F76">
          <w:delText xml:space="preserve">were run </w:delText>
        </w:r>
      </w:del>
      <w:r w:rsidR="00273C8A">
        <w:t>on all daily time series to assess performance.</w:t>
      </w:r>
    </w:p>
    <w:p w14:paraId="20898D18" w14:textId="77777777" w:rsidR="003B5B43" w:rsidRPr="00273C8A" w:rsidRDefault="003B5B43" w:rsidP="0027617B">
      <w:pPr>
        <w:pStyle w:val="TAMainText"/>
      </w:pPr>
    </w:p>
    <w:p w14:paraId="33232D57" w14:textId="6AF112A2" w:rsidR="008F79CD" w:rsidRDefault="008F79CD" w:rsidP="008F79CD">
      <w:pPr>
        <w:pStyle w:val="TAMainText"/>
        <w:numPr>
          <w:ilvl w:val="1"/>
          <w:numId w:val="11"/>
        </w:numPr>
        <w:rPr>
          <w:b/>
          <w:bCs/>
        </w:rPr>
      </w:pPr>
      <w:r>
        <w:rPr>
          <w:b/>
          <w:bCs/>
        </w:rPr>
        <w:t>Using the External Validation Set to Tune Parameters and Evaluate Performance</w:t>
      </w:r>
    </w:p>
    <w:p w14:paraId="3D64C5AA" w14:textId="65B9E6AF" w:rsidR="00273C8A" w:rsidRDefault="00273C8A" w:rsidP="00273C8A">
      <w:pPr>
        <w:pStyle w:val="TAMainText"/>
      </w:pPr>
      <w:r>
        <w:t xml:space="preserve">To determine an appropriate value of </w:t>
      </w:r>
      <m:oMath>
        <m:sSub>
          <m:sSubPr>
            <m:ctrlPr>
              <w:rPr>
                <w:rFonts w:ascii="Cambria Math" w:hAnsi="Cambria Math"/>
              </w:rPr>
            </m:ctrlPr>
          </m:sSubPr>
          <m:e>
            <m:r>
              <m:rPr>
                <m:nor/>
              </m:rPr>
              <m:t>f</m:t>
            </m:r>
          </m:e>
          <m:sub>
            <w:proofErr w:type="spellStart"/>
            <m:r>
              <m:rPr>
                <m:nor/>
              </m:rPr>
              <m:t>val</m:t>
            </m:r>
            <w:proofErr w:type="spellEnd"/>
          </m:sub>
        </m:sSub>
      </m:oMath>
      <w:r w:rsidR="00F56283">
        <w:t xml:space="preserve"> for use in the DBSCAN algorithm, we perform grid search on values in [0.01, 0.10] in increments of 0.01 and [0.15, 0.50] in increments of 0.05. </w:t>
      </w:r>
      <w:del w:id="530" w:author="Griffin, Robert" w:date="2022-09-23T12:12:00Z">
        <w:r w:rsidR="00F56283" w:rsidDel="00383F76">
          <w:delText xml:space="preserve">Values </w:delText>
        </w:r>
      </w:del>
      <w:ins w:id="531" w:author="Griffin, Robert" w:date="2022-09-23T12:12:00Z">
        <w:r w:rsidR="00383F76">
          <w:t xml:space="preserve">We do not consider values </w:t>
        </w:r>
      </w:ins>
      <w:r w:rsidR="00F56283">
        <w:t xml:space="preserve">above 0.5 </w:t>
      </w:r>
      <w:del w:id="532" w:author="Griffin, Robert" w:date="2022-09-23T12:12:00Z">
        <w:r w:rsidR="00F56283" w:rsidDel="00383F76">
          <w:delText xml:space="preserve">were not considered </w:delText>
        </w:r>
      </w:del>
      <w:r w:rsidR="00F56283">
        <w:t xml:space="preserve">due to computational cost and poor performance at higher values </w:t>
      </w:r>
      <w:proofErr w:type="spellStart"/>
      <w:r w:rsidR="00F56283">
        <w:t xml:space="preserve">of </w:t>
      </w:r>
      <m:oMath>
        <m:sSub>
          <m:sSubPr>
            <m:ctrlPr>
              <w:rPr>
                <w:rFonts w:ascii="Cambria Math" w:hAnsi="Cambria Math"/>
              </w:rPr>
            </m:ctrlPr>
          </m:sSubPr>
          <m:e>
            <m:r>
              <m:rPr>
                <m:nor/>
              </m:rPr>
              <m:t>f</m:t>
            </m:r>
            <w:proofErr w:type="spellEnd"/>
          </m:e>
          <m:sub>
            <w:proofErr w:type="spellStart"/>
            <m:r>
              <m:rPr>
                <m:nor/>
              </m:rPr>
              <m:t>val</m:t>
            </m:r>
            <w:proofErr w:type="spellEnd"/>
          </m:sub>
        </m:sSub>
      </m:oMath>
      <w:r w:rsidR="00F56283">
        <w:t xml:space="preserve">. </w:t>
      </w:r>
      <w:ins w:id="533" w:author="Griffin, Robert" w:date="2022-09-23T12:13:00Z">
        <w:r w:rsidR="00383F76">
          <w:t>We evaluate p</w:t>
        </w:r>
      </w:ins>
      <w:del w:id="534" w:author="Griffin, Robert" w:date="2022-09-23T12:13:00Z">
        <w:r w:rsidR="00F56283" w:rsidDel="00383F76">
          <w:delText>P</w:delText>
        </w:r>
      </w:del>
      <w:r w:rsidR="00F56283">
        <w:t xml:space="preserve">erformance </w:t>
      </w:r>
      <w:del w:id="535" w:author="Griffin, Robert" w:date="2022-09-23T12:13:00Z">
        <w:r w:rsidR="00F56283" w:rsidDel="00383F76">
          <w:delText xml:space="preserve">was validated </w:delText>
        </w:r>
      </w:del>
      <w:r w:rsidR="00F56283">
        <w:t xml:space="preserve">using percentage agreement, defined as </w:t>
      </w:r>
    </w:p>
    <w:p w14:paraId="2769168B" w14:textId="28F4EC5B" w:rsidR="00F56283" w:rsidRDefault="009B054B">
      <w:pPr>
        <w:pStyle w:val="TAMainText"/>
        <w:tabs>
          <w:tab w:val="left" w:pos="1653"/>
        </w:tabs>
        <w:pPrChange w:id="536" w:author="Blake Actkinson" w:date="2022-09-08T18:07:00Z">
          <w:pPr>
            <w:pStyle w:val="TAMainText"/>
          </w:pPr>
        </w:pPrChange>
      </w:pPr>
      <w:ins w:id="537" w:author="Blake Actkinson" w:date="2022-09-08T18:07:00Z">
        <w:r>
          <w:tab/>
        </w:r>
      </w:ins>
    </w:p>
    <w:p w14:paraId="61E26ADA" w14:textId="2123EA4C" w:rsidR="00F56283" w:rsidRPr="002027E6" w:rsidRDefault="00000000" w:rsidP="002027E6">
      <w:pPr>
        <w:pStyle w:val="TAMainText"/>
      </w:pPr>
      <m:oMathPara>
        <m:oMath>
          <m:f>
            <m:fPr>
              <m:ctrlPr>
                <w:rPr>
                  <w:rFonts w:ascii="Cambria Math" w:hAnsi="Cambria Math"/>
                </w:rPr>
              </m:ctrlPr>
            </m:fPr>
            <m:num>
              <m:nary>
                <m:naryPr>
                  <m:chr m:val="∑"/>
                  <m:grow m:val="1"/>
                  <m:ctrlPr>
                    <w:rPr>
                      <w:rFonts w:ascii="Cambria Math" w:hAnsi="Cambria Math"/>
                    </w:rPr>
                  </m:ctrlPr>
                </m:naryPr>
                <m:sub>
                  <w:proofErr w:type="spellStart"/>
                  <m:r>
                    <m:rPr>
                      <m:nor/>
                    </m:rPr>
                    <w:rPr>
                      <w:rFonts w:eastAsia="Cambria Math"/>
                    </w:rPr>
                    <m:t>i</m:t>
                  </m:r>
                  <w:proofErr w:type="spellEnd"/>
                </m:sub>
                <m:sup>
                  <m:r>
                    <m:rPr>
                      <m:nor/>
                    </m:rPr>
                    <w:rPr>
                      <w:rFonts w:eastAsia="Cambria Math"/>
                    </w:rPr>
                    <m:t>N</m:t>
                  </m:r>
                </m:sup>
                <m:e>
                  <m:r>
                    <m:rPr>
                      <m:nor/>
                    </m:rPr>
                    <m:t>I</m:t>
                  </m:r>
                  <m:d>
                    <m:dPr>
                      <m:ctrlPr>
                        <w:rPr>
                          <w:rFonts w:ascii="Cambria Math" w:hAnsi="Cambria Math"/>
                        </w:rPr>
                      </m:ctrlPr>
                    </m:dPr>
                    <m:e>
                      <m:sSub>
                        <m:sSubPr>
                          <m:ctrlPr>
                            <w:rPr>
                              <w:rFonts w:ascii="Cambria Math" w:hAnsi="Cambria Math"/>
                            </w:rPr>
                          </m:ctrlPr>
                        </m:sSubPr>
                        <m:e>
                          <m:r>
                            <m:rPr>
                              <m:nor/>
                            </m:rPr>
                            <m:t>P</m:t>
                          </m:r>
                        </m:e>
                        <m:sub>
                          <w:proofErr w:type="spellStart"/>
                          <m:r>
                            <m:rPr>
                              <m:nor/>
                            </m:rPr>
                            <m:t>i</m:t>
                          </m:r>
                          <w:proofErr w:type="spellEnd"/>
                        </m:sub>
                      </m:sSub>
                      <m:r>
                        <m:rPr>
                          <m:nor/>
                        </m:rPr>
                        <m:t xml:space="preserve">= </m:t>
                      </m:r>
                      <m:sSub>
                        <m:sSubPr>
                          <m:ctrlPr>
                            <w:rPr>
                              <w:rFonts w:ascii="Cambria Math" w:hAnsi="Cambria Math"/>
                            </w:rPr>
                          </m:ctrlPr>
                        </m:sSubPr>
                        <m:e>
                          <m:r>
                            <m:rPr>
                              <m:nor/>
                            </m:rPr>
                            <m:t>V</m:t>
                          </m:r>
                        </m:e>
                        <m:sub>
                          <w:proofErr w:type="spellStart"/>
                          <m:r>
                            <m:rPr>
                              <m:nor/>
                            </m:rPr>
                            <m:t>i</m:t>
                          </m:r>
                          <w:proofErr w:type="spellEnd"/>
                        </m:sub>
                      </m:sSub>
                    </m:e>
                  </m:d>
                </m:e>
              </m:nary>
            </m:num>
            <m:den>
              <m:r>
                <m:rPr>
                  <m:nor/>
                </m:rPr>
                <m:t>N</m:t>
              </m:r>
            </m:den>
          </m:f>
          <m:r>
            <m:rPr>
              <m:nor/>
            </m:rPr>
            <m:t>* 100                                                                                                                             (</m:t>
          </m:r>
          <m:r>
            <w:del w:id="538" w:author="Griffin, Robert" w:date="2022-09-23T12:13:00Z">
              <m:rPr>
                <m:nor/>
              </m:rPr>
              <m:t>6</m:t>
            </w:del>
          </m:r>
          <m:r>
            <w:ins w:id="539" w:author="Griffin, Robert" w:date="2022-09-23T12:13:00Z">
              <m:rPr>
                <m:nor/>
              </m:rPr>
              <m:t>3</m:t>
            </w:ins>
          </m:r>
          <m:r>
            <m:rPr>
              <m:nor/>
            </m:rPr>
            <m:t>)</m:t>
          </m:r>
        </m:oMath>
      </m:oMathPara>
    </w:p>
    <w:p w14:paraId="37B0011C" w14:textId="76275274" w:rsidR="002027E6" w:rsidRDefault="002027E6" w:rsidP="002027E6">
      <w:pPr>
        <w:pStyle w:val="TAMainText"/>
      </w:pPr>
    </w:p>
    <w:p w14:paraId="4CFBEF5B" w14:textId="5595C362" w:rsidR="002027E6" w:rsidRDefault="00383F76" w:rsidP="002027E6">
      <w:pPr>
        <w:pStyle w:val="TAMainText"/>
      </w:pPr>
      <w:ins w:id="540" w:author="Griffin, Robert" w:date="2022-09-23T12:13:00Z">
        <w:r>
          <w:t>w</w:t>
        </w:r>
      </w:ins>
      <w:del w:id="541" w:author="Griffin, Robert" w:date="2022-09-23T12:13:00Z">
        <w:r w:rsidR="002027E6" w:rsidDel="00383F76">
          <w:delText>W</w:delText>
        </w:r>
      </w:del>
      <w:r w:rsidR="002027E6">
        <w:t xml:space="preserve">here I(.) is the indicator function </w:t>
      </w:r>
      <w:del w:id="542" w:author="Griffin, Robert" w:date="2022-09-23T12:13:00Z">
        <w:r w:rsidR="002027E6" w:rsidDel="00383F76">
          <w:delText xml:space="preserve">which </w:delText>
        </w:r>
      </w:del>
      <w:ins w:id="543" w:author="Griffin, Robert" w:date="2022-09-23T12:13:00Z">
        <w:r>
          <w:t xml:space="preserve">that </w:t>
        </w:r>
      </w:ins>
      <w:r w:rsidR="002027E6">
        <w:t xml:space="preserve">evaluates to 1 if the condition is true and 0 otherwise, </w:t>
      </w:r>
      <m:oMath>
        <m:sSub>
          <m:sSubPr>
            <m:ctrlPr>
              <w:rPr>
                <w:rFonts w:ascii="Cambria Math" w:hAnsi="Cambria Math"/>
                <w:iCs/>
              </w:rPr>
            </m:ctrlPr>
          </m:sSubPr>
          <m:e>
            <m:r>
              <m:rPr>
                <m:nor/>
              </m:rPr>
              <w:rPr>
                <w:iCs/>
              </w:rPr>
              <m:t>P</m:t>
            </m:r>
          </m:e>
          <m:sub>
            <w:proofErr w:type="spellStart"/>
            <m:r>
              <m:rPr>
                <m:nor/>
              </m:rPr>
              <w:rPr>
                <w:iCs/>
              </w:rPr>
              <m:t>i</m:t>
            </m:r>
            <w:proofErr w:type="spellEnd"/>
          </m:sub>
        </m:sSub>
      </m:oMath>
      <w:r w:rsidR="002027E6">
        <w:rPr>
          <w:iCs/>
        </w:rPr>
        <w:t xml:space="preserve"> is the prediction label at point </w:t>
      </w:r>
      <w:proofErr w:type="spellStart"/>
      <w:r w:rsidR="002027E6">
        <w:rPr>
          <w:iCs/>
        </w:rPr>
        <w:t>i</w:t>
      </w:r>
      <w:proofErr w:type="spellEnd"/>
      <w:r w:rsidR="002027E6">
        <w:rPr>
          <w:iCs/>
        </w:rPr>
        <w:t xml:space="preserve">, </w:t>
      </w:r>
      <w:proofErr w:type="gramStart"/>
      <w:r w:rsidR="002027E6">
        <w:rPr>
          <w:iCs/>
        </w:rPr>
        <w:t>V</w:t>
      </w:r>
      <w:r w:rsidR="002027E6">
        <w:rPr>
          <w:iCs/>
          <w:vertAlign w:val="subscript"/>
        </w:rPr>
        <w:t>i</w:t>
      </w:r>
      <w:proofErr w:type="gramEnd"/>
      <w:r w:rsidR="002027E6">
        <w:rPr>
          <w:iCs/>
        </w:rPr>
        <w:t xml:space="preserve"> is the validation set label at point </w:t>
      </w:r>
      <w:del w:id="544" w:author="Griffin, Robert" w:date="2022-09-23T12:13:00Z">
        <w:r w:rsidR="002027E6" w:rsidDel="00383F76">
          <w:rPr>
            <w:iCs/>
          </w:rPr>
          <w:delText>I</w:delText>
        </w:r>
      </w:del>
      <w:proofErr w:type="spellStart"/>
      <w:ins w:id="545" w:author="Griffin, Robert" w:date="2022-09-23T12:13:00Z">
        <w:r>
          <w:rPr>
            <w:iCs/>
          </w:rPr>
          <w:t>i</w:t>
        </w:r>
      </w:ins>
      <w:proofErr w:type="spellEnd"/>
      <w:r w:rsidR="002027E6">
        <w:rPr>
          <w:iCs/>
        </w:rPr>
        <w:t>, and N is the total number of points in the validation set. Tuning results indicate</w:t>
      </w:r>
      <w:del w:id="546" w:author="Griffin, Robert" w:date="2022-09-23T12:13:00Z">
        <w:r w:rsidR="002027E6" w:rsidDel="00383F76">
          <w:rPr>
            <w:iCs/>
          </w:rPr>
          <w:delText>d</w:delText>
        </w:r>
      </w:del>
      <w:r w:rsidR="002027E6">
        <w:rPr>
          <w:iCs/>
        </w:rPr>
        <w:t xml:space="preserve"> that a value of 0.03 </w:t>
      </w:r>
      <w:del w:id="547" w:author="Griffin, Robert" w:date="2022-09-23T12:13:00Z">
        <w:r w:rsidR="002027E6" w:rsidDel="00383F76">
          <w:rPr>
            <w:iCs/>
          </w:rPr>
          <w:delText xml:space="preserve">was </w:delText>
        </w:r>
      </w:del>
      <w:ins w:id="548" w:author="Griffin, Robert" w:date="2022-09-23T12:13:00Z">
        <w:r>
          <w:rPr>
            <w:iCs/>
          </w:rPr>
          <w:t xml:space="preserve">is </w:t>
        </w:r>
      </w:ins>
      <w:r w:rsidR="002027E6">
        <w:rPr>
          <w:iCs/>
        </w:rPr>
        <w:t xml:space="preserve">most appropriate for </w:t>
      </w:r>
      <m:oMath>
        <m:sSub>
          <m:sSubPr>
            <m:ctrlPr>
              <w:rPr>
                <w:rFonts w:ascii="Cambria Math" w:hAnsi="Cambria Math"/>
              </w:rPr>
            </m:ctrlPr>
          </m:sSubPr>
          <m:e>
            <m:r>
              <m:rPr>
                <m:nor/>
              </m:rPr>
              <m:t>f</m:t>
            </m:r>
          </m:e>
          <m:sub>
            <w:proofErr w:type="spellStart"/>
            <m:r>
              <m:rPr>
                <m:nor/>
              </m:rPr>
              <m:t>val</m:t>
            </m:r>
            <w:proofErr w:type="spellEnd"/>
          </m:sub>
        </m:sSub>
      </m:oMath>
      <w:r w:rsidR="002027E6">
        <w:t xml:space="preserve">, which </w:t>
      </w:r>
      <w:del w:id="549" w:author="Griffin, Robert" w:date="2022-09-23T12:13:00Z">
        <w:r w:rsidR="002027E6" w:rsidDel="00383F76">
          <w:delText xml:space="preserve">was </w:delText>
        </w:r>
      </w:del>
      <w:ins w:id="550" w:author="Griffin, Robert" w:date="2022-09-23T12:13:00Z">
        <w:r>
          <w:t xml:space="preserve">we </w:t>
        </w:r>
      </w:ins>
      <w:r w:rsidR="002027E6">
        <w:t>use</w:t>
      </w:r>
      <w:del w:id="551" w:author="Griffin, Robert" w:date="2022-09-23T12:13:00Z">
        <w:r w:rsidR="002027E6" w:rsidDel="00383F76">
          <w:delText>d</w:delText>
        </w:r>
      </w:del>
      <w:r w:rsidR="002027E6">
        <w:t xml:space="preserve"> in subsequent analyses. In addition to the </w:t>
      </w:r>
      <m:oMath>
        <m:sSub>
          <m:sSubPr>
            <m:ctrlPr>
              <w:rPr>
                <w:rFonts w:ascii="Cambria Math" w:hAnsi="Cambria Math"/>
              </w:rPr>
            </m:ctrlPr>
          </m:sSubPr>
          <m:e>
            <m:r>
              <m:rPr>
                <m:nor/>
              </m:rPr>
              <m:t>f</m:t>
            </m:r>
          </m:e>
          <m:sub>
            <w:proofErr w:type="spellStart"/>
            <m:r>
              <m:rPr>
                <m:nor/>
              </m:rPr>
              <m:t>val</m:t>
            </m:r>
            <w:proofErr w:type="spellEnd"/>
          </m:sub>
        </m:sSub>
      </m:oMath>
      <w:r w:rsidR="002027E6">
        <w:t xml:space="preserve"> parameter, </w:t>
      </w:r>
      <w:ins w:id="552" w:author="Griffin, Robert" w:date="2022-09-23T12:14:00Z">
        <w:r w:rsidR="007C68EE">
          <w:t xml:space="preserve">we tune </w:t>
        </w:r>
      </w:ins>
      <w:r w:rsidR="002027E6">
        <w:t xml:space="preserve">the quantile parameter </w:t>
      </w:r>
      <w:del w:id="553" w:author="Griffin, Robert" w:date="2022-09-23T12:14:00Z">
        <w:r w:rsidR="002027E6" w:rsidDel="007C68EE">
          <w:delText xml:space="preserve">was tuned </w:delText>
        </w:r>
      </w:del>
      <w:r w:rsidR="002027E6">
        <w:t>with the external validation set. Quantiles near the 90</w:t>
      </w:r>
      <w:r w:rsidR="002027E6" w:rsidRPr="002027E6">
        <w:rPr>
          <w:vertAlign w:val="superscript"/>
        </w:rPr>
        <w:t>th</w:t>
      </w:r>
      <w:r w:rsidR="002027E6">
        <w:t xml:space="preserve"> </w:t>
      </w:r>
      <w:del w:id="554" w:author="Griffin, Robert" w:date="2022-09-23T12:14:00Z">
        <w:r w:rsidR="002027E6" w:rsidDel="007C68EE">
          <w:delText xml:space="preserve">were found to </w:delText>
        </w:r>
      </w:del>
      <w:r w:rsidR="002027E6">
        <w:t xml:space="preserve">return only modest improvements, and thus </w:t>
      </w:r>
      <w:ins w:id="555" w:author="Griffin, Robert" w:date="2022-09-23T12:14:00Z">
        <w:r w:rsidR="007C68EE">
          <w:t xml:space="preserve">we analyze </w:t>
        </w:r>
      </w:ins>
      <w:r w:rsidR="002027E6">
        <w:t>the 90</w:t>
      </w:r>
      <w:r w:rsidR="002027E6" w:rsidRPr="002027E6">
        <w:rPr>
          <w:vertAlign w:val="superscript"/>
        </w:rPr>
        <w:t>th</w:t>
      </w:r>
      <w:r w:rsidR="002027E6">
        <w:t xml:space="preserve"> quantile</w:t>
      </w:r>
      <w:del w:id="556" w:author="Griffin, Robert" w:date="2022-09-23T12:14:00Z">
        <w:r w:rsidR="002027E6" w:rsidDel="007C68EE">
          <w:delText xml:space="preserve"> was analyzed</w:delText>
        </w:r>
      </w:del>
      <w:r w:rsidR="002027E6">
        <w:t>.</w:t>
      </w:r>
    </w:p>
    <w:p w14:paraId="7637A2E8" w14:textId="0C316400" w:rsidR="00355F78" w:rsidRDefault="002027E6" w:rsidP="002027E6">
      <w:pPr>
        <w:pStyle w:val="TAMainText"/>
      </w:pPr>
      <w:r>
        <w:t xml:space="preserve">To evaluate whether we overfit to this validation set, we perform </w:t>
      </w:r>
      <w:del w:id="557" w:author="Griffin, Robert" w:date="2022-09-23T12:14:00Z">
        <w:r w:rsidDel="007C68EE">
          <w:delText xml:space="preserve">the </w:delText>
        </w:r>
      </w:del>
      <w:r>
        <w:t xml:space="preserve">k-fold cross validation with the number of folds, k, equal to five. We train our models on four out of five folds, tuning the </w:t>
      </w:r>
      <m:oMath>
        <m:sSub>
          <m:sSubPr>
            <m:ctrlPr>
              <w:rPr>
                <w:rFonts w:ascii="Cambria Math" w:hAnsi="Cambria Math"/>
              </w:rPr>
            </m:ctrlPr>
          </m:sSubPr>
          <m:e>
            <m:r>
              <m:rPr>
                <m:nor/>
              </m:rPr>
              <m:t>f</m:t>
            </m:r>
          </m:e>
          <m:sub>
            <w:proofErr w:type="spellStart"/>
            <m:r>
              <m:rPr>
                <m:nor/>
              </m:rPr>
              <m:t>val</m:t>
            </m:r>
            <w:proofErr w:type="spellEnd"/>
          </m:sub>
        </m:sSub>
      </m:oMath>
      <w:r>
        <w:t xml:space="preserve"> </w:t>
      </w:r>
      <w:r w:rsidR="00355F78">
        <w:t xml:space="preserve">parameter such that the model performance agreement is maximized on the testing set. We find </w:t>
      </w:r>
      <w:r w:rsidR="00355F78">
        <w:lastRenderedPageBreak/>
        <w:t xml:space="preserve">that the value of </w:t>
      </w:r>
      <m:oMath>
        <m:sSub>
          <m:sSubPr>
            <m:ctrlPr>
              <w:rPr>
                <w:rFonts w:ascii="Cambria Math" w:hAnsi="Cambria Math"/>
              </w:rPr>
            </m:ctrlPr>
          </m:sSubPr>
          <m:e>
            <m:r>
              <m:rPr>
                <m:nor/>
              </m:rPr>
              <m:t>f</m:t>
            </m:r>
          </m:e>
          <m:sub>
            <w:proofErr w:type="spellStart"/>
            <m:r>
              <m:rPr>
                <m:nor/>
              </m:rPr>
              <m:t>val</m:t>
            </m:r>
            <w:proofErr w:type="spellEnd"/>
          </m:sub>
        </m:sSub>
      </m:oMath>
      <w:r w:rsidR="00355F78">
        <w:t xml:space="preserve"> </w:t>
      </w:r>
      <w:del w:id="558" w:author="Griffin, Robert" w:date="2022-09-23T12:15:00Z">
        <w:r w:rsidR="00355F78" w:rsidDel="007C68EE">
          <w:delText xml:space="preserve">which </w:delText>
        </w:r>
      </w:del>
      <w:ins w:id="559" w:author="Griffin, Robert" w:date="2022-09-23T12:15:00Z">
        <w:r w:rsidR="007C68EE">
          <w:t xml:space="preserve">that </w:t>
        </w:r>
      </w:ins>
      <w:r w:rsidR="00355F78">
        <w:t xml:space="preserve">results in superior performance </w:t>
      </w:r>
      <w:del w:id="560" w:author="Griffin, Robert" w:date="2022-09-23T12:15:00Z">
        <w:r w:rsidR="00355F78" w:rsidDel="007C68EE">
          <w:delText>to be</w:delText>
        </w:r>
      </w:del>
      <w:ins w:id="561" w:author="Griffin, Robert" w:date="2022-09-23T12:15:00Z">
        <w:r w:rsidR="007C68EE">
          <w:t>is</w:t>
        </w:r>
      </w:ins>
      <w:r w:rsidR="00355F78">
        <w:t xml:space="preserve"> 0.03, suggesting that our work above generalizes appropriately. The k-fold cross validation results are given in Table S2.</w:t>
      </w:r>
    </w:p>
    <w:p w14:paraId="58EB8E29" w14:textId="77777777" w:rsidR="008D1AC0" w:rsidRDefault="00355F78" w:rsidP="002027E6">
      <w:pPr>
        <w:pStyle w:val="TAMainText"/>
        <w:rPr>
          <w:ins w:id="562" w:author="Blake Actkinson" w:date="2022-10-17T22:31:00Z"/>
          <w:iCs/>
        </w:rPr>
      </w:pPr>
      <w:r>
        <w:t>We also use th</w:t>
      </w:r>
      <w:ins w:id="563" w:author="Griffin, Robert" w:date="2022-09-23T12:15:00Z">
        <w:r w:rsidR="007C68EE">
          <w:t>e</w:t>
        </w:r>
      </w:ins>
      <w:del w:id="564" w:author="Griffin, Robert" w:date="2022-09-23T12:15:00Z">
        <w:r w:rsidDel="007C68EE">
          <w:delText>is</w:delText>
        </w:r>
      </w:del>
      <w:r>
        <w:t xml:space="preserve"> same validation set to compare performance across all four algorithms examined in this study. We evaluate performance of each by calculating the percentage agreement between each algorithm’s labels and the validation set labels.</w:t>
      </w:r>
      <w:r w:rsidR="002027E6">
        <w:t xml:space="preserve"> </w:t>
      </w:r>
      <w:r w:rsidR="002027E6">
        <w:rPr>
          <w:iCs/>
        </w:rPr>
        <w:t xml:space="preserve"> </w:t>
      </w:r>
    </w:p>
    <w:p w14:paraId="5D9330B0" w14:textId="5F91014B" w:rsidR="002027E6" w:rsidRPr="002027E6" w:rsidRDefault="002027E6" w:rsidP="002027E6">
      <w:pPr>
        <w:pStyle w:val="TAMainText"/>
      </w:pPr>
      <w:r>
        <w:rPr>
          <w:iCs/>
        </w:rPr>
        <w:t xml:space="preserve"> </w:t>
      </w:r>
    </w:p>
    <w:p w14:paraId="678F3A45" w14:textId="6BCB10B5" w:rsidR="008F79CD" w:rsidRDefault="008F79CD" w:rsidP="008F79CD">
      <w:pPr>
        <w:pStyle w:val="TAMainText"/>
        <w:numPr>
          <w:ilvl w:val="1"/>
          <w:numId w:val="11"/>
        </w:numPr>
        <w:rPr>
          <w:b/>
          <w:bCs/>
        </w:rPr>
      </w:pPr>
      <w:r>
        <w:rPr>
          <w:b/>
          <w:bCs/>
        </w:rPr>
        <w:t>Interpretation: K-Means Clustering and PCA</w:t>
      </w:r>
    </w:p>
    <w:p w14:paraId="684CDF3F" w14:textId="6C7FB274" w:rsidR="00355F78" w:rsidRDefault="00355F78" w:rsidP="00355F78">
      <w:pPr>
        <w:pStyle w:val="TAMainText"/>
      </w:pPr>
      <w:bookmarkStart w:id="565" w:name="_Hlk113560888"/>
      <w:r>
        <w:t>We perform k-means clustering on the extracted anomalies</w:t>
      </w:r>
      <w:del w:id="566" w:author="Griffin, Robert" w:date="2022-09-23T12:15:00Z">
        <w:r w:rsidDel="007C68EE">
          <w:delText xml:space="preserve"> in R</w:delText>
        </w:r>
      </w:del>
      <w:r>
        <w:t xml:space="preserve"> using the </w:t>
      </w:r>
      <w:proofErr w:type="spellStart"/>
      <w:r>
        <w:t>kmeans</w:t>
      </w:r>
      <w:proofErr w:type="spellEnd"/>
      <w:r>
        <w:t xml:space="preserve"> function available in </w:t>
      </w:r>
      <w:ins w:id="567" w:author="Blake Actkinson" w:date="2022-09-05T20:53:00Z">
        <w:r w:rsidR="00187A1F">
          <w:t xml:space="preserve">R’s </w:t>
        </w:r>
      </w:ins>
      <w:r>
        <w:t>base</w:t>
      </w:r>
      <w:ins w:id="568" w:author="Blake Actkinson" w:date="2022-09-05T20:53:00Z">
        <w:r w:rsidR="00187A1F">
          <w:t xml:space="preserve"> package</w:t>
        </w:r>
      </w:ins>
      <w:r>
        <w:t>.</w:t>
      </w:r>
      <w:r w:rsidR="00B655CA">
        <w:fldChar w:fldCharType="begin"/>
      </w:r>
      <w:r w:rsidR="00B90104">
        <w:instrText xml:space="preserve"> ADDIN ZOTERO_ITEM CSL_CITATION {"citationID":"BsSKDlX6","properties":{"formattedCitation":"\\super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rsidR="00B655CA">
        <w:fldChar w:fldCharType="separate"/>
      </w:r>
      <w:r w:rsidR="00B90104" w:rsidRPr="00B90104">
        <w:rPr>
          <w:szCs w:val="24"/>
          <w:vertAlign w:val="superscript"/>
        </w:rPr>
        <w:t>13</w:t>
      </w:r>
      <w:r w:rsidR="00B655CA">
        <w:fldChar w:fldCharType="end"/>
      </w:r>
      <w:r>
        <w:t xml:space="preserve"> </w:t>
      </w:r>
      <w:bookmarkEnd w:id="565"/>
      <w:ins w:id="569" w:author="Griffin, Robert" w:date="2022-09-23T12:15:00Z">
        <w:r w:rsidR="007C68EE">
          <w:t>We set t</w:t>
        </w:r>
      </w:ins>
      <w:del w:id="570" w:author="Griffin, Robert" w:date="2022-09-23T12:15:00Z">
        <w:r w:rsidDel="007C68EE">
          <w:delText>T</w:delText>
        </w:r>
      </w:del>
      <w:r>
        <w:t xml:space="preserve">he number of centers (clusters) </w:t>
      </w:r>
      <w:del w:id="571" w:author="Griffin, Robert" w:date="2022-09-23T12:16:00Z">
        <w:r w:rsidDel="007C68EE">
          <w:delText xml:space="preserve">was set </w:delText>
        </w:r>
      </w:del>
      <w:r>
        <w:t>to 3</w:t>
      </w:r>
      <w:del w:id="572" w:author="Griffin, Robert" w:date="2022-09-23T12:16:00Z">
        <w:r w:rsidDel="007C68EE">
          <w:delText>,</w:delText>
        </w:r>
      </w:del>
      <w:r>
        <w:t xml:space="preserve"> and </w:t>
      </w:r>
      <w:ins w:id="573" w:author="Griffin, Robert" w:date="2022-09-23T12:16:00Z">
        <w:r w:rsidR="007C68EE">
          <w:t xml:space="preserve">choose </w:t>
        </w:r>
      </w:ins>
      <w:r>
        <w:t xml:space="preserve">200 iterations with different random starts </w:t>
      </w:r>
      <w:del w:id="574" w:author="Griffin, Robert" w:date="2022-09-23T12:16:00Z">
        <w:r w:rsidDel="007C68EE">
          <w:delText xml:space="preserve">were chosen </w:delText>
        </w:r>
      </w:del>
      <w:r>
        <w:t xml:space="preserve">to ensure the derived result was robust to utilized starting values. </w:t>
      </w:r>
      <w:ins w:id="575" w:author="Griffin, Robert" w:date="2022-09-23T12:16:00Z">
        <w:r w:rsidR="007C68EE">
          <w:t>We assign c</w:t>
        </w:r>
      </w:ins>
      <w:del w:id="576" w:author="Griffin, Robert" w:date="2022-09-23T12:16:00Z">
        <w:r w:rsidDel="007C68EE">
          <w:delText>C</w:delText>
        </w:r>
      </w:del>
      <w:r>
        <w:t xml:space="preserve">luster labels </w:t>
      </w:r>
      <w:del w:id="577" w:author="Griffin, Robert" w:date="2022-09-23T12:16:00Z">
        <w:r w:rsidDel="007C68EE">
          <w:delText xml:space="preserve">were assigned </w:delText>
        </w:r>
      </w:del>
      <w:r>
        <w:t xml:space="preserve">based on the cluster means to ensure consistency in label assignment. </w:t>
      </w:r>
      <w:ins w:id="578" w:author="Griffin, Robert" w:date="2022-09-23T12:16:00Z">
        <w:r w:rsidR="007C68EE">
          <w:t xml:space="preserve">We use </w:t>
        </w:r>
      </w:ins>
      <w:proofErr w:type="spellStart"/>
      <w:ins w:id="579" w:author="Griffin, Robert" w:date="2022-09-23T12:17:00Z">
        <w:r w:rsidR="007C68EE">
          <w:t>prcomp</w:t>
        </w:r>
        <w:proofErr w:type="spellEnd"/>
        <w:r w:rsidR="007C68EE">
          <w:t xml:space="preserve"> available in R base to calculate p</w:t>
        </w:r>
      </w:ins>
      <w:del w:id="580" w:author="Griffin, Robert" w:date="2022-09-23T12:17:00Z">
        <w:r w:rsidDel="007C68EE">
          <w:delText>P</w:delText>
        </w:r>
      </w:del>
      <w:r>
        <w:t>rincipal component loadings and scores for visualization</w:t>
      </w:r>
      <w:del w:id="581" w:author="Griffin, Robert" w:date="2022-09-23T12:17:00Z">
        <w:r w:rsidDel="007C68EE">
          <w:delText xml:space="preserve"> </w:delText>
        </w:r>
      </w:del>
      <w:del w:id="582" w:author="Griffin, Robert" w:date="2022-09-23T12:16:00Z">
        <w:r w:rsidDel="007C68EE">
          <w:delText xml:space="preserve">were </w:delText>
        </w:r>
      </w:del>
      <w:del w:id="583" w:author="Griffin, Robert" w:date="2022-09-23T12:17:00Z">
        <w:r w:rsidDel="007C68EE">
          <w:delText>calculated using prcomp available in R base on scaled measurements</w:delText>
        </w:r>
      </w:del>
      <w:r>
        <w:t>.</w:t>
      </w:r>
      <w:r w:rsidR="00B655CA">
        <w:fldChar w:fldCharType="begin"/>
      </w:r>
      <w:r w:rsidR="00B90104">
        <w:instrText xml:space="preserve"> ADDIN ZOTERO_ITEM CSL_CITATION {"citationID":"bmXDfPdQ","properties":{"formattedCitation":"\\super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rsidR="00B655CA">
        <w:fldChar w:fldCharType="separate"/>
      </w:r>
      <w:r w:rsidR="00B90104" w:rsidRPr="00B90104">
        <w:rPr>
          <w:szCs w:val="24"/>
          <w:vertAlign w:val="superscript"/>
        </w:rPr>
        <w:t>13</w:t>
      </w:r>
      <w:r w:rsidR="00B655CA">
        <w:fldChar w:fldCharType="end"/>
      </w:r>
      <w:r>
        <w:t xml:space="preserve"> </w:t>
      </w:r>
      <w:del w:id="584" w:author="Griffin, Robert" w:date="2022-09-23T12:17:00Z">
        <w:r w:rsidR="00ED4645" w:rsidDel="007C68EE">
          <w:delText>Visualization</w:delText>
        </w:r>
        <w:r w:rsidDel="007C68EE">
          <w:delText xml:space="preserve"> itself was done</w:delText>
        </w:r>
      </w:del>
      <w:ins w:id="585" w:author="Griffin, Robert" w:date="2022-09-23T12:17:00Z">
        <w:r w:rsidR="007C68EE">
          <w:t>We</w:t>
        </w:r>
      </w:ins>
      <w:r>
        <w:t xml:space="preserve"> </w:t>
      </w:r>
      <w:del w:id="586" w:author="Griffin, Robert" w:date="2022-09-23T12:17:00Z">
        <w:r w:rsidDel="007C68EE">
          <w:delText xml:space="preserve">using </w:delText>
        </w:r>
      </w:del>
      <w:ins w:id="587" w:author="Griffin, Robert" w:date="2022-09-23T12:17:00Z">
        <w:r w:rsidR="007C68EE">
          <w:t xml:space="preserve">use </w:t>
        </w:r>
      </w:ins>
      <w:r>
        <w:t>R packages scattermore</w:t>
      </w:r>
      <w:r w:rsidR="00B655CA">
        <w:fldChar w:fldCharType="begin"/>
      </w:r>
      <w:r w:rsidR="00B90104">
        <w:instrText xml:space="preserve"> ADDIN ZOTERO_ITEM CSL_CITATION {"citationID":"5tHl4meh","properties":{"formattedCitation":"\\super 14\\nosupersub{}","plainCitation":"14","noteIndex":0},"citationItems":[{"id":791,"uris":["http://zotero.org/users/4282478/items/PNAPG8MF"],"itemData":{"id":791,"type":"software","abstract":"C-based conversion of large scatterplot data to rasters. Speeds up plotting of data with millions of points.","license":"GPL (≥ 3)","source":"R-Packages","title":"scattermore: Scatterplots with More Points","title-short":"scattermore","URL":"https://CRAN.R-project.org/package=scattermore","version":"0.8","author":[{"family":"Kratochvil","given":"Mirek"}],"accessed":{"date-parts":[["2022",4,11]]},"issued":{"date-parts":[["2022",2,14]]}}}],"schema":"https://github.com/citation-style-language/schema/raw/master/csl-citation.json"} </w:instrText>
      </w:r>
      <w:r w:rsidR="00B655CA">
        <w:fldChar w:fldCharType="separate"/>
      </w:r>
      <w:r w:rsidR="00B90104" w:rsidRPr="00B90104">
        <w:rPr>
          <w:szCs w:val="24"/>
          <w:vertAlign w:val="superscript"/>
        </w:rPr>
        <w:t>14</w:t>
      </w:r>
      <w:r w:rsidR="00B655CA">
        <w:fldChar w:fldCharType="end"/>
      </w:r>
      <w:r>
        <w:t xml:space="preserve"> and tidyverse</w:t>
      </w:r>
      <w:del w:id="588" w:author="Griffin, Robert" w:date="2022-09-23T12:17:00Z">
        <w:r w:rsidDel="007C68EE">
          <w:delText>.</w:delText>
        </w:r>
      </w:del>
      <w:r w:rsidR="00B655CA">
        <w:fldChar w:fldCharType="begin"/>
      </w:r>
      <w:r w:rsidR="00B90104">
        <w:instrText xml:space="preserve"> ADDIN ZOTERO_ITEM CSL_CITATION {"citationID":"azLVLT8L","properties":{"formattedCitation":"\\super 15\\nosupersub{}","plainCitation":"15","noteIndex":0},"citationItems":[{"id":766,"uris":["http://zotero.org/users/4282478/items/MF36QX2J"],"itemData":{"id":766,"type":"webpage","abstract":"The tidyverse is an integrated collection of R packages designed to make data science fast, fluid, and fun.","language":"en-us","title":"Tidyverse","URL":"https://www.tidyverse.org/","accessed":{"date-parts":[["2022",3,31]]}}}],"schema":"https://github.com/citation-style-language/schema/raw/master/csl-citation.json"} </w:instrText>
      </w:r>
      <w:r w:rsidR="00B655CA">
        <w:fldChar w:fldCharType="separate"/>
      </w:r>
      <w:r w:rsidR="00B90104" w:rsidRPr="00B90104">
        <w:rPr>
          <w:szCs w:val="24"/>
          <w:vertAlign w:val="superscript"/>
        </w:rPr>
        <w:t>15</w:t>
      </w:r>
      <w:r w:rsidR="00B655CA">
        <w:fldChar w:fldCharType="end"/>
      </w:r>
      <w:r>
        <w:t xml:space="preserve"> </w:t>
      </w:r>
      <w:ins w:id="589" w:author="Griffin, Robert" w:date="2022-09-23T12:17:00Z">
        <w:r w:rsidR="007C68EE">
          <w:t>for visu</w:t>
        </w:r>
      </w:ins>
      <w:ins w:id="590" w:author="Griffin, Robert" w:date="2022-09-23T12:18:00Z">
        <w:r w:rsidR="007C68EE">
          <w:t xml:space="preserve">alization itself.  </w:t>
        </w:r>
      </w:ins>
      <w:del w:id="591" w:author="Griffin, Robert" w:date="2022-09-23T12:18:00Z">
        <w:r w:rsidDel="007C68EE">
          <w:delText xml:space="preserve">Varimax </w:delText>
        </w:r>
      </w:del>
      <w:ins w:id="592" w:author="Griffin, Robert" w:date="2022-09-23T12:18:00Z">
        <w:r w:rsidR="007C68EE">
          <w:t xml:space="preserve">We perform Varimax </w:t>
        </w:r>
      </w:ins>
      <w:r>
        <w:t>ro</w:t>
      </w:r>
      <w:r w:rsidR="008536AA">
        <w:t>t</w:t>
      </w:r>
      <w:r>
        <w:t xml:space="preserve">ation </w:t>
      </w:r>
      <w:del w:id="593" w:author="Griffin, Robert" w:date="2022-09-23T12:18:00Z">
        <w:r w:rsidDel="007C68EE">
          <w:delText xml:space="preserve">was performed </w:delText>
        </w:r>
      </w:del>
      <w:r>
        <w:t>using R package psych</w:t>
      </w:r>
      <w:r w:rsidR="00B655CA">
        <w:fldChar w:fldCharType="begin"/>
      </w:r>
      <w:r w:rsidR="00B90104">
        <w:instrText xml:space="preserve"> ADDIN ZOTERO_ITEM CSL_CITATION {"citationID":"o0ZivP6J","properties":{"formattedCitation":"\\super 16\\nosupersub{}","plainCitation":"16","noteIndex":0},"citationItems":[{"id":792,"uris":["http://zotero.org/users/4282478/items/N93IUAHJ"],"itemData":{"id":792,"type":"software","abstract":"A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2.2.3","author":[{"family":"Revelle","given":"William"}],"accessed":{"date-parts":[["2022",4,11]]},"issued":{"date-parts":[["2022",3,19]]}}}],"schema":"https://github.com/citation-style-language/schema/raw/master/csl-citation.json"} </w:instrText>
      </w:r>
      <w:r w:rsidR="00B655CA">
        <w:fldChar w:fldCharType="separate"/>
      </w:r>
      <w:r w:rsidR="00B90104" w:rsidRPr="00B90104">
        <w:rPr>
          <w:szCs w:val="24"/>
          <w:vertAlign w:val="superscript"/>
        </w:rPr>
        <w:t>16</w:t>
      </w:r>
      <w:r w:rsidR="00B655CA">
        <w:fldChar w:fldCharType="end"/>
      </w:r>
      <w:r>
        <w:t xml:space="preserve"> to compare to results </w:t>
      </w:r>
      <w:del w:id="594" w:author="Griffin, Robert" w:date="2022-09-23T12:18:00Z">
        <w:r w:rsidDel="007C68EE">
          <w:delText xml:space="preserve">in </w:delText>
        </w:r>
      </w:del>
      <w:ins w:id="595" w:author="Griffin, Robert" w:date="2022-09-23T12:18:00Z">
        <w:r w:rsidR="007C68EE">
          <w:t xml:space="preserve">from </w:t>
        </w:r>
      </w:ins>
      <w:r>
        <w:t>a previously published study.</w:t>
      </w:r>
      <w:r w:rsidR="00B655CA">
        <w:fldChar w:fldCharType="begin"/>
      </w:r>
      <w:r w:rsidR="0074436B">
        <w:instrText xml:space="preserve"> ADDIN ZOTERO_ITEM CSL_CITATION {"citationID":"zD3noMKy","properties":{"formattedCitation":"\\super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B655CA">
        <w:fldChar w:fldCharType="separate"/>
      </w:r>
      <w:r w:rsidR="00B655CA" w:rsidRPr="00B655CA">
        <w:rPr>
          <w:szCs w:val="24"/>
          <w:vertAlign w:val="superscript"/>
        </w:rPr>
        <w:t>1</w:t>
      </w:r>
      <w:r w:rsidR="00B655CA">
        <w:fldChar w:fldCharType="end"/>
      </w:r>
      <w:r>
        <w:t xml:space="preserve"> </w:t>
      </w:r>
    </w:p>
    <w:p w14:paraId="4DA513CA" w14:textId="2287CC7B" w:rsidR="00355F78" w:rsidRDefault="007C68EE" w:rsidP="00355F78">
      <w:pPr>
        <w:pStyle w:val="TAMainText"/>
        <w:rPr>
          <w:ins w:id="596" w:author="Blake Actkinson" w:date="2022-10-17T22:31:00Z"/>
        </w:rPr>
      </w:pPr>
      <w:ins w:id="597" w:author="Griffin, Robert" w:date="2022-09-23T12:18:00Z">
        <w:r>
          <w:t>We create b</w:t>
        </w:r>
      </w:ins>
      <w:del w:id="598" w:author="Griffin, Robert" w:date="2022-09-23T12:18:00Z">
        <w:r w:rsidR="00355F78" w:rsidDel="007C68EE">
          <w:delText>B</w:delText>
        </w:r>
      </w:del>
      <w:r w:rsidR="00355F78">
        <w:t xml:space="preserve">oxplots of assigned roadway trucking variables </w:t>
      </w:r>
      <w:del w:id="599" w:author="Griffin, Robert" w:date="2022-09-23T12:18:00Z">
        <w:r w:rsidR="00355F78" w:rsidDel="007C68EE">
          <w:delText xml:space="preserve">were created </w:delText>
        </w:r>
      </w:del>
      <w:r w:rsidR="00355F78">
        <w:t>to prob</w:t>
      </w:r>
      <w:r w:rsidR="00983760">
        <w:t>e</w:t>
      </w:r>
      <w:r w:rsidR="00355F78">
        <w:t xml:space="preserve"> potential meanings of clustered anomalies. </w:t>
      </w:r>
      <w:ins w:id="600" w:author="Griffin, Robert" w:date="2022-09-23T12:19:00Z">
        <w:r>
          <w:t>We extract r</w:t>
        </w:r>
      </w:ins>
      <w:del w:id="601" w:author="Griffin, Robert" w:date="2022-09-23T12:19:00Z">
        <w:r w:rsidR="00355F78" w:rsidDel="007C68EE">
          <w:delText>R</w:delText>
        </w:r>
      </w:del>
      <w:r w:rsidR="00355F78">
        <w:t xml:space="preserve">oadway trucking variables </w:t>
      </w:r>
      <w:del w:id="602" w:author="Griffin, Robert" w:date="2022-09-23T12:19:00Z">
        <w:r w:rsidR="00355F78" w:rsidDel="007C68EE">
          <w:delText xml:space="preserve">were extyracted </w:delText>
        </w:r>
      </w:del>
      <w:r w:rsidR="00355F78">
        <w:t>from the Texas Department of Transportation’s (TxDOT) roadway inventory</w:t>
      </w:r>
      <w:r w:rsidR="00B655CA">
        <w:t xml:space="preserve"> </w:t>
      </w:r>
      <w:r w:rsidR="00355F78">
        <w:t>with processing performed using R package sf.</w:t>
      </w:r>
      <w:r w:rsidR="00B655CA">
        <w:fldChar w:fldCharType="begin"/>
      </w:r>
      <w:r w:rsidR="00B90104">
        <w:instrText xml:space="preserve"> ADDIN ZOTERO_ITEM CSL_CITATION {"citationID":"lj2KUFXm","properties":{"formattedCitation":"\\super 17,18\\nosupersub{}","plainCitation":"17,18","noteIndex":0},"citationItems":[{"id":775,"uris":["http://zotero.org/users/4282478/items/E6QZTWN3"],"itemData":{"id":775,"type":"software","abstract":"Support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id":733,"uris":["http://zotero.org/users/4282478/items/A8MAGVCD"],"itemData":{"id":733,"type":"webpage","title":"Roadway Inventory","URL":"https://www.txdot.gov/inside-txdot/division/transportation-planning/roadway-inventory.html","accessed":{"date-parts":[["2022",3,4]]}}}],"schema":"https://github.com/citation-style-language/schema/raw/master/csl-citation.json"} </w:instrText>
      </w:r>
      <w:r w:rsidR="00B655CA">
        <w:fldChar w:fldCharType="separate"/>
      </w:r>
      <w:r w:rsidR="00B90104" w:rsidRPr="00B90104">
        <w:rPr>
          <w:szCs w:val="24"/>
          <w:vertAlign w:val="superscript"/>
        </w:rPr>
        <w:t>17,18</w:t>
      </w:r>
      <w:r w:rsidR="00B655CA">
        <w:fldChar w:fldCharType="end"/>
      </w:r>
      <w:r w:rsidR="00355F78">
        <w:t xml:space="preserve"> </w:t>
      </w:r>
      <w:ins w:id="603" w:author="Griffin, Robert" w:date="2022-09-23T12:19:00Z">
        <w:r>
          <w:t>We average r</w:t>
        </w:r>
      </w:ins>
      <w:del w:id="604" w:author="Griffin, Robert" w:date="2022-09-23T12:19:00Z">
        <w:r w:rsidR="00355F78" w:rsidDel="007C68EE">
          <w:delText>R</w:delText>
        </w:r>
      </w:del>
      <w:r w:rsidR="00355F78">
        <w:t xml:space="preserve">ecords along the same road segment </w:t>
      </w:r>
      <w:del w:id="605" w:author="Griffin, Robert" w:date="2022-09-23T12:19:00Z">
        <w:r w:rsidR="00355F78" w:rsidDel="007C68EE">
          <w:delText xml:space="preserve">were averaged </w:delText>
        </w:r>
      </w:del>
      <w:r w:rsidR="00355F78">
        <w:t>with weights equiv</w:t>
      </w:r>
      <w:r w:rsidR="00983760">
        <w:t>alent</w:t>
      </w:r>
      <w:r w:rsidR="00355F78">
        <w:t xml:space="preserve"> to the distance between fields in the shapefile FROM_DFO and TO_DFO, which are distance measures representing starting and ending points for those records in the shapefile. </w:t>
      </w:r>
      <w:bookmarkStart w:id="606" w:name="_Hlk113561234"/>
      <w:r w:rsidR="00355F78">
        <w:t>Extracted roadway variables from the shapefile include</w:t>
      </w:r>
      <w:del w:id="607" w:author="Griffin, Robert" w:date="2022-09-23T12:19:00Z">
        <w:r w:rsidR="00355F78" w:rsidDel="00633F83">
          <w:delText>d</w:delText>
        </w:r>
      </w:del>
      <w:r w:rsidR="00355F78">
        <w:t xml:space="preserve"> </w:t>
      </w:r>
      <w:ins w:id="608" w:author="Blake Actkinson" w:date="2022-09-05T20:58:00Z">
        <w:r w:rsidR="004F43D4">
          <w:t>Annual Average Daily Traffic Counts</w:t>
        </w:r>
      </w:ins>
      <w:ins w:id="609" w:author="Blake Actkinson" w:date="2022-09-05T20:59:00Z">
        <w:r w:rsidR="004F43D4">
          <w:t xml:space="preserve"> (AADT), </w:t>
        </w:r>
      </w:ins>
      <w:r w:rsidR="00355F78">
        <w:t xml:space="preserve">Truck </w:t>
      </w:r>
      <w:del w:id="610" w:author="Griffin, Robert" w:date="2022-09-23T12:20:00Z">
        <w:r w:rsidR="00355F78" w:rsidDel="00633F83">
          <w:delText>Annual Average Daily Traffic</w:delText>
        </w:r>
      </w:del>
      <w:ins w:id="611" w:author="Griffin, Robert" w:date="2022-09-23T12:20:00Z">
        <w:r w:rsidR="00633F83">
          <w:t>AADT</w:t>
        </w:r>
      </w:ins>
      <w:r w:rsidR="00355F78">
        <w:t xml:space="preserve"> Percentage (TRUCK_AADT_PCT)</w:t>
      </w:r>
      <w:ins w:id="612" w:author="Blake Actkinson" w:date="2022-09-05T20:59:00Z">
        <w:r w:rsidR="004F43D4">
          <w:t>,</w:t>
        </w:r>
      </w:ins>
      <w:r w:rsidR="00355F78">
        <w:t xml:space="preserve"> and the number of all truck</w:t>
      </w:r>
      <w:ins w:id="613" w:author="Blake Actkinson" w:date="2022-09-05T20:54:00Z">
        <w:r w:rsidR="00F721A2">
          <w:t>s</w:t>
        </w:r>
      </w:ins>
      <w:r w:rsidR="00355F78">
        <w:t xml:space="preserve"> in AADT (AADT_TRUCKS).</w:t>
      </w:r>
    </w:p>
    <w:p w14:paraId="4EBC4D4B" w14:textId="77777777" w:rsidR="008D1AC0" w:rsidRPr="00355F78" w:rsidRDefault="008D1AC0" w:rsidP="00355F78">
      <w:pPr>
        <w:pStyle w:val="TAMainText"/>
      </w:pPr>
    </w:p>
    <w:bookmarkEnd w:id="606"/>
    <w:p w14:paraId="7497A2F3" w14:textId="37B52188" w:rsidR="008F79CD" w:rsidRDefault="008F79CD" w:rsidP="008F79CD">
      <w:pPr>
        <w:pStyle w:val="TAMainText"/>
        <w:numPr>
          <w:ilvl w:val="1"/>
          <w:numId w:val="11"/>
        </w:numPr>
        <w:rPr>
          <w:b/>
          <w:bCs/>
        </w:rPr>
      </w:pPr>
      <w:r>
        <w:rPr>
          <w:b/>
          <w:bCs/>
        </w:rPr>
        <w:lastRenderedPageBreak/>
        <w:t>Census Tract Assignment</w:t>
      </w:r>
    </w:p>
    <w:p w14:paraId="64288BE0" w14:textId="3AAD8520" w:rsidR="00DF5724" w:rsidRDefault="00ED4645" w:rsidP="00ED4645">
      <w:pPr>
        <w:pStyle w:val="TAMainText"/>
      </w:pPr>
      <w:r>
        <w:t xml:space="preserve">To determine differences in anomaly frequency between census tracts, </w:t>
      </w:r>
      <w:ins w:id="614" w:author="Griffin, Robert" w:date="2022-09-23T12:20:00Z">
        <w:r w:rsidR="00633F83">
          <w:t xml:space="preserve">we assign </w:t>
        </w:r>
      </w:ins>
      <w:r>
        <w:t>points</w:t>
      </w:r>
      <w:del w:id="615" w:author="Griffin, Robert" w:date="2022-09-23T12:20:00Z">
        <w:r w:rsidDel="00633F83">
          <w:delText xml:space="preserve"> were assigned</w:delText>
        </w:r>
      </w:del>
      <w:r w:rsidR="007C3AA4">
        <w:fldChar w:fldCharType="begin"/>
      </w:r>
      <w:r w:rsidR="00B90104">
        <w:instrText xml:space="preserve"> ADDIN ZOTERO_ITEM CSL_CITATION {"citationID":"nJSyAz8F","properties":{"formattedCitation":"\\super 17\\nosupersub{}","plainCitation":"17","noteIndex":0},"citationItems":[{"id":775,"uris":["http://zotero.org/users/4282478/items/E6QZTWN3"],"itemData":{"id":775,"type":"software","abstract":"Support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Lin"},{"family":"Baston","given":"Dan"},{"family":"Dunnington","given":"Dewey"}],"accessed":{"date-parts":[["2022",3,31]]},"issued":{"date-parts":[["2022",3,7]]}}}],"schema":"https://github.com/citation-style-language/schema/raw/master/csl-citation.json"} </w:instrText>
      </w:r>
      <w:r w:rsidR="007C3AA4">
        <w:fldChar w:fldCharType="separate"/>
      </w:r>
      <w:r w:rsidR="00B90104" w:rsidRPr="00B90104">
        <w:rPr>
          <w:szCs w:val="24"/>
          <w:vertAlign w:val="superscript"/>
        </w:rPr>
        <w:t>17</w:t>
      </w:r>
      <w:r w:rsidR="007C3AA4">
        <w:fldChar w:fldCharType="end"/>
      </w:r>
      <w:r>
        <w:t xml:space="preserve"> to census tracts using tract boundaries stored in a shapefile used in</w:t>
      </w:r>
      <w:ins w:id="616" w:author="Blake Actkinson" w:date="2022-10-15T14:19:00Z">
        <w:r w:rsidR="00FD6B8F">
          <w:t xml:space="preserve"> a</w:t>
        </w:r>
      </w:ins>
      <w:r>
        <w:t xml:space="preserve"> previously published analysis of the same campaign data.</w:t>
      </w:r>
      <w:r w:rsidR="007C3AA4">
        <w:fldChar w:fldCharType="begin"/>
      </w:r>
      <w:r w:rsidR="0074436B">
        <w:instrText xml:space="preserve"> ADDIN ZOTERO_ITEM CSL_CITATION {"citationID":"MJ0e4gtk","properties":{"formattedCitation":"\\super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7C3AA4">
        <w:fldChar w:fldCharType="separate"/>
      </w:r>
      <w:r w:rsidR="00913C15" w:rsidRPr="00913C15">
        <w:rPr>
          <w:szCs w:val="24"/>
          <w:vertAlign w:val="superscript"/>
        </w:rPr>
        <w:t>8,9</w:t>
      </w:r>
      <w:r w:rsidR="007C3AA4">
        <w:fldChar w:fldCharType="end"/>
      </w:r>
      <w:r>
        <w:t xml:space="preserve"> </w:t>
      </w:r>
      <w:ins w:id="617" w:author="Griffin, Robert" w:date="2022-09-23T12:20:00Z">
        <w:r w:rsidR="00633F83">
          <w:t>We count a</w:t>
        </w:r>
      </w:ins>
      <w:del w:id="618" w:author="Griffin, Robert" w:date="2022-09-23T12:20:00Z">
        <w:r w:rsidDel="00633F83">
          <w:delText>A</w:delText>
        </w:r>
      </w:del>
      <w:r>
        <w:t xml:space="preserve">nomalies of a given cluster assignment </w:t>
      </w:r>
      <w:del w:id="619" w:author="Griffin, Robert" w:date="2022-09-23T12:21:00Z">
        <w:r w:rsidDel="00633F83">
          <w:delText xml:space="preserve">were counted </w:delText>
        </w:r>
      </w:del>
      <w:r>
        <w:t>and divide</w:t>
      </w:r>
      <w:del w:id="620" w:author="Griffin, Robert" w:date="2022-09-23T12:21:00Z">
        <w:r w:rsidDel="00633F83">
          <w:delText>d</w:delText>
        </w:r>
      </w:del>
      <w:r>
        <w:t xml:space="preserve"> by the total recorded measurements in each polygon. Because each census tract</w:t>
      </w:r>
      <w:del w:id="621" w:author="Blake Actkinson" w:date="2022-10-15T14:20:00Z">
        <w:r w:rsidDel="00FD6B8F">
          <w:delText xml:space="preserve"> </w:delText>
        </w:r>
      </w:del>
      <w:ins w:id="622" w:author="Blake Actkinson" w:date="2022-10-15T14:20:00Z">
        <w:r w:rsidR="00FD6B8F">
          <w:t xml:space="preserve"> was sampled at different hours from one another and that the objective of the analysis was to compare census tracts</w:t>
        </w:r>
      </w:ins>
      <w:del w:id="623" w:author="Blake Actkinson" w:date="2022-10-15T14:20:00Z">
        <w:r w:rsidDel="00FD6B8F">
          <w:delText>was imperfectly sampled</w:delText>
        </w:r>
      </w:del>
      <w:r>
        <w:t xml:space="preserve">, we implement a rescaling procedure described in detail in Section S1. As part of that procedure, we restrict the comparisons to 19 of the 35 census tracts, to measurements taken between 8 AM and 4 PM, and to measurements taken on weekdays. To account for different polygons containing differing number of measurements, we divide the total amount of rescaled anomaly types by the total number of measurements made in the census tract, deriving a probability of encountering the specified anomaly type during the campaign in the restricted time interval described above. </w:t>
      </w:r>
      <w:bookmarkStart w:id="624" w:name="_Hlk113552867"/>
      <w:ins w:id="625" w:author="Blake Actkinson" w:date="2022-08-27T10:07:00Z">
        <w:r w:rsidR="00DE71DA">
          <w:t xml:space="preserve">This probability represents </w:t>
        </w:r>
        <w:r w:rsidR="00752EF6">
          <w:t>the chance of detection of a given anomaly during the campaign study period.</w:t>
        </w:r>
        <w:bookmarkEnd w:id="624"/>
        <w:r w:rsidR="00752EF6">
          <w:t xml:space="preserve"> </w:t>
        </w:r>
      </w:ins>
      <w:r>
        <w:t>Section S2 describes a bootstrapping procedure used to estimate errors associated with these probabilities, which are provided in Tables S3, S4, and S5.</w:t>
      </w:r>
    </w:p>
    <w:p w14:paraId="3407E2FE" w14:textId="2D9C010B" w:rsidR="00ED4645" w:rsidRDefault="00ED4645" w:rsidP="00ED4645">
      <w:pPr>
        <w:pStyle w:val="TAMainText"/>
      </w:pPr>
    </w:p>
    <w:p w14:paraId="54E0C382" w14:textId="5F68E08C" w:rsidR="00ED4645" w:rsidRDefault="00ED4645" w:rsidP="00ED4645">
      <w:pPr>
        <w:pStyle w:val="TAMainText"/>
        <w:numPr>
          <w:ilvl w:val="0"/>
          <w:numId w:val="11"/>
        </w:numPr>
        <w:rPr>
          <w:b/>
          <w:bCs/>
        </w:rPr>
      </w:pPr>
      <w:r>
        <w:rPr>
          <w:b/>
          <w:bCs/>
        </w:rPr>
        <w:t>RESULTS</w:t>
      </w:r>
    </w:p>
    <w:p w14:paraId="557B3333" w14:textId="2E812C6E" w:rsidR="00ED4645" w:rsidRDefault="00ED4645" w:rsidP="00ED4645">
      <w:pPr>
        <w:pStyle w:val="TAMainText"/>
        <w:numPr>
          <w:ilvl w:val="1"/>
          <w:numId w:val="11"/>
        </w:numPr>
        <w:rPr>
          <w:b/>
          <w:bCs/>
        </w:rPr>
      </w:pPr>
      <w:r>
        <w:rPr>
          <w:b/>
          <w:bCs/>
        </w:rPr>
        <w:t>External Validation</w:t>
      </w:r>
    </w:p>
    <w:p w14:paraId="08AEA1C8" w14:textId="2FA03218" w:rsidR="00ED4645" w:rsidRDefault="00633F83" w:rsidP="00ED4645">
      <w:pPr>
        <w:pStyle w:val="TAMainText"/>
      </w:pPr>
      <w:ins w:id="626" w:author="Griffin, Robert" w:date="2022-09-23T12:21:00Z">
        <w:r>
          <w:t>We run a</w:t>
        </w:r>
      </w:ins>
      <w:del w:id="627" w:author="Griffin, Robert" w:date="2022-09-23T12:21:00Z">
        <w:r w:rsidR="00ED4645" w:rsidDel="00633F83">
          <w:delText>A</w:delText>
        </w:r>
      </w:del>
      <w:r w:rsidR="00ED4645">
        <w:t xml:space="preserve">ll four algorithms – </w:t>
      </w:r>
      <w:proofErr w:type="spellStart"/>
      <w:r w:rsidR="00ED4645">
        <w:t>Drewnick</w:t>
      </w:r>
      <w:proofErr w:type="spellEnd"/>
      <w:r w:rsidR="00ED4645">
        <w:t>, QOR, QAND, and DBSCAN –</w:t>
      </w:r>
      <w:del w:id="628" w:author="Griffin, Robert" w:date="2022-09-23T12:21:00Z">
        <w:r w:rsidR="00ED4645" w:rsidDel="00633F83">
          <w:delText xml:space="preserve"> were run </w:delText>
        </w:r>
      </w:del>
      <w:r w:rsidR="00ED4645">
        <w:t xml:space="preserve">on the Houston mobile </w:t>
      </w:r>
      <w:r w:rsidR="00690174">
        <w:t xml:space="preserve">monitoring campaign data. To </w:t>
      </w:r>
      <w:del w:id="629" w:author="Griffin, Robert" w:date="2022-09-23T12:21:00Z">
        <w:r w:rsidR="00690174" w:rsidDel="00633F83">
          <w:delText xml:space="preserve">compare </w:delText>
        </w:r>
      </w:del>
      <w:ins w:id="630" w:author="Griffin, Robert" w:date="2022-09-23T12:21:00Z">
        <w:r>
          <w:t xml:space="preserve">differentiate </w:t>
        </w:r>
      </w:ins>
      <w:r w:rsidR="00690174">
        <w:t xml:space="preserve">performance, </w:t>
      </w:r>
      <w:ins w:id="631" w:author="Griffin, Robert" w:date="2022-09-23T12:21:00Z">
        <w:r>
          <w:t xml:space="preserve">we compare </w:t>
        </w:r>
      </w:ins>
      <w:r w:rsidR="00690174">
        <w:t xml:space="preserve">each algorithm’s labeled anomalies </w:t>
      </w:r>
      <w:del w:id="632" w:author="Griffin, Robert" w:date="2022-09-23T12:22:00Z">
        <w:r w:rsidR="00690174" w:rsidDel="00633F83">
          <w:delText xml:space="preserve">were compared </w:delText>
        </w:r>
      </w:del>
      <w:r w:rsidR="00690174">
        <w:t xml:space="preserve">with the anomalies of the validation set on the same subset of days, which </w:t>
      </w:r>
      <w:ins w:id="633" w:author="Blake Actkinson" w:date="2022-10-17T20:52:00Z">
        <w:r w:rsidR="003B5B43">
          <w:t xml:space="preserve">are </w:t>
        </w:r>
      </w:ins>
      <w:del w:id="634" w:author="Blake Actkinson" w:date="2022-10-17T20:52:00Z">
        <w:r w:rsidR="00690174" w:rsidDel="003B5B43">
          <w:delText xml:space="preserve">were taken to be </w:delText>
        </w:r>
      </w:del>
      <w:r w:rsidR="00690174">
        <w:t>the ground truth.</w:t>
      </w:r>
      <w:ins w:id="635" w:author="Blake Actkinson" w:date="2022-10-18T22:57:00Z">
        <w:r w:rsidR="005445B2">
          <w:t xml:space="preserve"> </w:t>
        </w:r>
        <w:bookmarkStart w:id="636" w:name="_Hlk117026414"/>
        <w:r w:rsidR="005445B2">
          <w:t xml:space="preserve">We observed the algorithms to capture plume behavior; the DBSCAN algorithm labeled </w:t>
        </w:r>
      </w:ins>
      <w:ins w:id="637" w:author="Blake Actkinson" w:date="2022-10-18T22:58:00Z">
        <w:r w:rsidR="005445B2">
          <w:t xml:space="preserve">848 </w:t>
        </w:r>
        <w:r w:rsidR="005445B2">
          <w:lastRenderedPageBreak/>
          <w:t>multivariate realizations with all pollutants lower than their respective 5</w:t>
        </w:r>
        <w:r w:rsidR="005445B2" w:rsidRPr="005445B2">
          <w:rPr>
            <w:vertAlign w:val="superscript"/>
            <w:rPrChange w:id="638" w:author="Blake Actkinson" w:date="2022-10-18T22:58:00Z">
              <w:rPr/>
            </w:rPrChange>
          </w:rPr>
          <w:t>th</w:t>
        </w:r>
        <w:r w:rsidR="005445B2">
          <w:t xml:space="preserve"> quantiles as plumes, or 0.07% of the total number of labeled anomalies.</w:t>
        </w:r>
      </w:ins>
      <w:bookmarkEnd w:id="636"/>
    </w:p>
    <w:p w14:paraId="0CA1E5FC" w14:textId="43F53317" w:rsidR="00690174" w:rsidRDefault="00690174" w:rsidP="00ED4645">
      <w:pPr>
        <w:pStyle w:val="TAMainText"/>
      </w:pPr>
      <w:r>
        <w:t xml:space="preserve">Of the four algorithms, DBSCAN had the best performance, with its labels exhibiting 86.9% </w:t>
      </w:r>
      <w:r w:rsidR="00FB5A7C">
        <w:t xml:space="preserve">agreement with the validation set’s labels. The QOR, QAND, and </w:t>
      </w:r>
      <w:proofErr w:type="spellStart"/>
      <w:r w:rsidR="00FB5A7C">
        <w:t>Drewnick</w:t>
      </w:r>
      <w:proofErr w:type="spellEnd"/>
      <w:r w:rsidR="00FB5A7C">
        <w:t xml:space="preserve"> algorithms exhibit 85.5%, 77.0%, and 81.8% agreement, respectively. For context, an algorithm that simply labeled all points as normal would generate 74.7% agreement with the validation set. </w:t>
      </w:r>
      <w:bookmarkStart w:id="639" w:name="_Hlk117027522"/>
      <w:r w:rsidR="00FB5A7C">
        <w:t xml:space="preserve">Because this baseline agreement is so high, </w:t>
      </w:r>
      <w:ins w:id="640" w:author="Griffin, Robert" w:date="2022-09-23T12:22:00Z">
        <w:r w:rsidR="00633F83">
          <w:t xml:space="preserve">we create </w:t>
        </w:r>
      </w:ins>
      <w:r w:rsidR="00FB5A7C">
        <w:t xml:space="preserve">confusion matrices </w:t>
      </w:r>
      <w:del w:id="641" w:author="Griffin, Robert" w:date="2022-09-23T12:22:00Z">
        <w:r w:rsidR="00FB5A7C" w:rsidDel="00633F83">
          <w:delText xml:space="preserve">were created </w:delText>
        </w:r>
      </w:del>
      <w:r w:rsidR="00FB5A7C">
        <w:t>to probe sources of agreement and disagreement between each algorithm’s predicted anomalies and the validation set labeled anomalies</w:t>
      </w:r>
      <w:ins w:id="642" w:author="Blake Actkinson" w:date="2022-10-18T22:34:00Z">
        <w:r w:rsidR="001425AE">
          <w:t xml:space="preserve"> and display them in Figure 3</w:t>
        </w:r>
      </w:ins>
      <w:r w:rsidR="00FB5A7C">
        <w:t xml:space="preserve">. </w:t>
      </w:r>
      <w:bookmarkStart w:id="643" w:name="_Hlk113560953"/>
      <w:ins w:id="644" w:author="Blake Actkinson" w:date="2022-09-06T19:43:00Z">
        <w:r w:rsidR="00B66760">
          <w:t xml:space="preserve">Confusion matrices </w:t>
        </w:r>
        <w:del w:id="645" w:author="Griffin, Robert" w:date="2022-09-23T12:22:00Z">
          <w:r w:rsidR="00B66760" w:rsidDel="00633F83">
            <w:delText xml:space="preserve">are </w:delText>
          </w:r>
        </w:del>
      </w:ins>
      <w:ins w:id="646" w:author="Blake Actkinson" w:date="2022-09-06T19:46:00Z">
        <w:del w:id="647" w:author="Griffin, Robert" w:date="2022-09-23T12:22:00Z">
          <w:r w:rsidR="00596022" w:rsidDel="00633F83">
            <w:delText>used to evaluate</w:delText>
          </w:r>
        </w:del>
      </w:ins>
      <w:ins w:id="648" w:author="Griffin, Robert" w:date="2022-09-23T12:22:00Z">
        <w:del w:id="649" w:author="Blake Actkinson" w:date="2022-10-17T21:07:00Z">
          <w:r w:rsidR="00633F83" w:rsidDel="009E4A99">
            <w:delText>indicate</w:delText>
          </w:r>
        </w:del>
      </w:ins>
      <w:ins w:id="650" w:author="Blake Actkinson" w:date="2022-10-17T21:07:00Z">
        <w:r w:rsidR="009E4A99">
          <w:t xml:space="preserve"> compare how an algorithm categorizes points </w:t>
        </w:r>
      </w:ins>
      <w:ins w:id="651" w:author="Blake Actkinson" w:date="2022-10-17T21:08:00Z">
        <w:r w:rsidR="009E4A99">
          <w:t>with the points’ true categories</w:t>
        </w:r>
      </w:ins>
      <w:ins w:id="652" w:author="Blake Actkinson" w:date="2022-09-06T19:46:00Z">
        <w:r w:rsidR="00596022">
          <w:t>.</w:t>
        </w:r>
      </w:ins>
      <w:ins w:id="653" w:author="Blake Actkinson" w:date="2022-10-17T21:08:00Z">
        <w:r w:rsidR="009E4A99">
          <w:rPr>
            <w:rStyle w:val="CommentReference"/>
          </w:rPr>
          <w:t xml:space="preserve"> </w:t>
        </w:r>
      </w:ins>
      <w:commentRangeStart w:id="654"/>
      <w:commentRangeEnd w:id="654"/>
      <w:del w:id="655" w:author="Blake Actkinson" w:date="2022-10-17T20:54:00Z">
        <w:r w:rsidR="00633F83" w:rsidDel="003B5B43">
          <w:rPr>
            <w:rStyle w:val="CommentReference"/>
          </w:rPr>
          <w:commentReference w:id="654"/>
        </w:r>
      </w:del>
      <w:ins w:id="656" w:author="Griffin, Robert" w:date="2022-09-23T12:23:00Z">
        <w:del w:id="657" w:author="Blake Actkinson" w:date="2022-10-17T20:54:00Z">
          <w:r w:rsidR="00633F83" w:rsidDel="003B5B43">
            <w:delText xml:space="preserve"> </w:delText>
          </w:r>
        </w:del>
      </w:ins>
      <w:ins w:id="658" w:author="Blake Actkinson" w:date="2022-09-06T19:43:00Z">
        <w:r w:rsidR="00B66760">
          <w:t>In</w:t>
        </w:r>
      </w:ins>
      <w:ins w:id="659" w:author="Blake Actkinson" w:date="2022-10-17T20:58:00Z">
        <w:r w:rsidR="005A46E3">
          <w:t xml:space="preserve"> our work</w:t>
        </w:r>
      </w:ins>
      <w:ins w:id="660" w:author="Blake Actkinson" w:date="2022-09-06T19:43:00Z">
        <w:r w:rsidR="00B66760">
          <w:t>, c</w:t>
        </w:r>
      </w:ins>
      <w:del w:id="661" w:author="Blake Actkinson" w:date="2022-09-05T20:55:00Z">
        <w:r w:rsidR="00FB5A7C" w:rsidDel="00F721A2">
          <w:delText>These c</w:delText>
        </w:r>
      </w:del>
      <w:r w:rsidR="00FB5A7C">
        <w:t xml:space="preserve">onfusion matrices tabulate the number of points that a given algorithm labels as normal or anomaly that </w:t>
      </w:r>
      <w:ins w:id="662" w:author="Blake Actkinson" w:date="2022-10-17T20:59:00Z">
        <w:r w:rsidR="005A46E3">
          <w:t xml:space="preserve">are </w:t>
        </w:r>
      </w:ins>
      <w:ins w:id="663" w:author="Blake Actkinson" w:date="2022-10-17T21:00:00Z">
        <w:r w:rsidR="005A46E3">
          <w:t xml:space="preserve">correspondingly labeled as normal or anomaly in </w:t>
        </w:r>
      </w:ins>
      <w:ins w:id="664" w:author="Blake Actkinson" w:date="2022-10-17T21:08:00Z">
        <w:r w:rsidR="009E4A99">
          <w:t>the</w:t>
        </w:r>
      </w:ins>
      <w:ins w:id="665" w:author="Blake Actkinson" w:date="2022-10-17T21:00:00Z">
        <w:r w:rsidR="005A46E3">
          <w:t xml:space="preserve"> validation set. </w:t>
        </w:r>
      </w:ins>
      <w:del w:id="666" w:author="Blake Actkinson" w:date="2022-10-17T21:00:00Z">
        <w:r w:rsidR="00FB5A7C" w:rsidDel="005A46E3">
          <w:delText xml:space="preserve">agree or disagree with the corresponding labels in the validation set. </w:delText>
        </w:r>
      </w:del>
      <w:bookmarkEnd w:id="643"/>
      <w:del w:id="667" w:author="Blake Actkinson" w:date="2022-10-17T21:02:00Z">
        <w:r w:rsidR="00FB5A7C" w:rsidDel="005A46E3">
          <w:delText>Confusion matrices for the four algorithms are presented in Figure 3.</w:delText>
        </w:r>
      </w:del>
      <w:ins w:id="668" w:author="Blake Actkinson" w:date="2022-10-17T21:02:00Z">
        <w:r w:rsidR="005A46E3">
          <w:t xml:space="preserve"> As an </w:t>
        </w:r>
        <w:proofErr w:type="gramStart"/>
        <w:r w:rsidR="005A46E3">
          <w:t>example</w:t>
        </w:r>
      </w:ins>
      <w:proofErr w:type="gramEnd"/>
      <w:ins w:id="669" w:author="Blake Actkinson" w:date="2022-10-18T23:17:00Z">
        <w:r w:rsidR="00AE1C73">
          <w:t xml:space="preserve"> from Figure 3</w:t>
        </w:r>
      </w:ins>
      <w:ins w:id="670" w:author="Blake Actkinson" w:date="2022-10-17T21:02:00Z">
        <w:r w:rsidR="005A46E3">
          <w:t>, there are 397,035 points that the DBSCAN algorit</w:t>
        </w:r>
      </w:ins>
      <w:ins w:id="671" w:author="Blake Actkinson" w:date="2022-10-17T21:03:00Z">
        <w:r w:rsidR="005A46E3">
          <w:t>hm labeled “Normal” that were also “Normal” in the validation set.</w:t>
        </w:r>
      </w:ins>
      <w:bookmarkEnd w:id="639"/>
    </w:p>
    <w:p w14:paraId="29952BA2" w14:textId="5921FE66" w:rsidR="00DF5724" w:rsidRDefault="00FB5A7C" w:rsidP="00FB5A7C">
      <w:pPr>
        <w:pStyle w:val="TAMainText"/>
      </w:pPr>
      <w:r>
        <w:t xml:space="preserve">Figure 3 illustrates that even though the DBSCAN algorithm exhibits greater overall agreement with the validation set, it predicts anomalies less successfully compared to the QOR </w:t>
      </w:r>
      <w:commentRangeStart w:id="672"/>
      <w:r>
        <w:t>algorithm</w:t>
      </w:r>
      <w:commentRangeEnd w:id="672"/>
      <w:r w:rsidR="00633F83">
        <w:rPr>
          <w:rStyle w:val="CommentReference"/>
        </w:rPr>
        <w:commentReference w:id="672"/>
      </w:r>
      <w:r>
        <w:t>. However, the DSBCAN algorithm outperforms the QOR algorithm in its ability to not predict normal points as anomalous. This suggest that the QOR algorit</w:t>
      </w:r>
      <w:r w:rsidR="00F721A2">
        <w:t>h</w:t>
      </w:r>
      <w:r>
        <w:t xml:space="preserve">m captures the most anomalies but is a coarse approach to doing so; the DBSCAN algorithm captures fewer anomalies but is less likely to predict something as anomalous when it is not. Table S6 contains counts of instances in which one algorithm made a mistake of a given type when the other did not. Table S6 provides further evidence that the DBSCAN algorithm is inferior in its ability to label anomalous points compared to the QOR algorithm, while the QOR algorithm is inferior in its ability to not label </w:t>
      </w:r>
      <w:r>
        <w:lastRenderedPageBreak/>
        <w:t>normal points as anomalous. For the purposes of further analysis, we focus our attention on DBSCAN derived anomalies, bringin</w:t>
      </w:r>
      <w:r w:rsidR="001819B4">
        <w:t>g</w:t>
      </w:r>
      <w:r>
        <w:t xml:space="preserve"> </w:t>
      </w:r>
      <w:r w:rsidR="001819B4">
        <w:t xml:space="preserve">in </w:t>
      </w:r>
      <w:r>
        <w:t xml:space="preserve">QOR derived anomalies periodically for comparison. We choose to focus on results from DBSCAN as the approach is more conservative; it does not result in as </w:t>
      </w:r>
      <w:r w:rsidR="009729B3">
        <w:t>many false positive</w:t>
      </w:r>
      <w:r w:rsidR="00F721A2">
        <w:t>s</w:t>
      </w:r>
      <w:r w:rsidR="009729B3">
        <w:t xml:space="preserve"> as the QOR algorithm and provides confidence that what is being analyzed is an anomaly. The QAND and </w:t>
      </w:r>
      <w:proofErr w:type="spellStart"/>
      <w:r w:rsidR="009729B3">
        <w:t>Drewnick</w:t>
      </w:r>
      <w:proofErr w:type="spellEnd"/>
      <w:r w:rsidR="009729B3">
        <w:t xml:space="preserve"> algorithms do not offer superior performance over the DBSCAN and QOR algorithms</w:t>
      </w:r>
      <w:ins w:id="673" w:author="Griffin, Robert" w:date="2022-09-23T12:24:00Z">
        <w:r w:rsidR="00633F83">
          <w:t>,</w:t>
        </w:r>
      </w:ins>
      <w:r w:rsidR="009729B3">
        <w:t xml:space="preserve"> and </w:t>
      </w:r>
      <w:del w:id="674" w:author="Griffin, Robert" w:date="2022-09-23T12:24:00Z">
        <w:r w:rsidR="009729B3" w:rsidDel="00633F83">
          <w:delText xml:space="preserve">will </w:delText>
        </w:r>
      </w:del>
      <w:ins w:id="675" w:author="Griffin, Robert" w:date="2022-09-23T12:24:00Z">
        <w:r w:rsidR="00633F83">
          <w:t xml:space="preserve">we do </w:t>
        </w:r>
      </w:ins>
      <w:r w:rsidR="009729B3">
        <w:t xml:space="preserve">not be </w:t>
      </w:r>
      <w:del w:id="676" w:author="Griffin, Robert" w:date="2022-09-23T12:24:00Z">
        <w:r w:rsidR="009729B3" w:rsidDel="00633F83">
          <w:delText xml:space="preserve">considered </w:delText>
        </w:r>
      </w:del>
      <w:ins w:id="677" w:author="Griffin, Robert" w:date="2022-09-23T12:24:00Z">
        <w:r w:rsidR="00633F83">
          <w:t xml:space="preserve">consider them </w:t>
        </w:r>
      </w:ins>
      <w:r w:rsidR="009729B3">
        <w:t xml:space="preserve">for further analysis. </w:t>
      </w:r>
    </w:p>
    <w:p w14:paraId="7739D8AC" w14:textId="013A3553" w:rsidR="009729B3" w:rsidDel="008D1AC0" w:rsidRDefault="009729B3" w:rsidP="00FB5A7C">
      <w:pPr>
        <w:pStyle w:val="TAMainText"/>
        <w:rPr>
          <w:del w:id="678" w:author="Blake Actkinson" w:date="2022-10-17T22:31:00Z"/>
        </w:rPr>
      </w:pPr>
    </w:p>
    <w:p w14:paraId="311C67ED" w14:textId="29CBC079" w:rsidR="009729B3" w:rsidDel="008D1AC0" w:rsidRDefault="009729B3" w:rsidP="00FB5A7C">
      <w:pPr>
        <w:pStyle w:val="TAMainText"/>
        <w:rPr>
          <w:del w:id="679" w:author="Blake Actkinson" w:date="2022-10-17T22:31:00Z"/>
        </w:rPr>
      </w:pPr>
    </w:p>
    <w:p w14:paraId="08A3AAFA" w14:textId="09E2FFD2" w:rsidR="009729B3" w:rsidDel="00AE1C73" w:rsidRDefault="009729B3">
      <w:pPr>
        <w:pStyle w:val="TAMainText"/>
        <w:ind w:firstLine="0"/>
        <w:rPr>
          <w:del w:id="680" w:author="Blake Actkinson" w:date="2022-10-18T23:22:00Z"/>
        </w:rPr>
        <w:pPrChange w:id="681" w:author="Blake Actkinson" w:date="2022-10-17T22:31:00Z">
          <w:pPr>
            <w:pStyle w:val="TAMainText"/>
          </w:pPr>
        </w:pPrChange>
      </w:pPr>
    </w:p>
    <w:p w14:paraId="3E02D5DE" w14:textId="0DD38470" w:rsidR="009729B3" w:rsidRDefault="009729B3" w:rsidP="00AE1C73">
      <w:pPr>
        <w:pStyle w:val="TAMainText"/>
        <w:ind w:firstLine="0"/>
        <w:pPrChange w:id="682" w:author="Blake Actkinson" w:date="2022-10-18T23:22:00Z">
          <w:pPr>
            <w:pStyle w:val="TAMainText"/>
          </w:pPr>
        </w:pPrChange>
      </w:pPr>
      <w:r>
        <w:rPr>
          <w:noProof/>
        </w:rPr>
        <w:drawing>
          <wp:anchor distT="0" distB="0" distL="114300" distR="114300" simplePos="0" relativeHeight="251663360" behindDoc="0" locked="0" layoutInCell="1" allowOverlap="1" wp14:anchorId="068C678D" wp14:editId="6C1B2512">
            <wp:simplePos x="0" y="0"/>
            <wp:positionH relativeFrom="margin">
              <wp:posOffset>200025</wp:posOffset>
            </wp:positionH>
            <wp:positionV relativeFrom="paragraph">
              <wp:posOffset>352425</wp:posOffset>
            </wp:positionV>
            <wp:extent cx="5486400" cy="4389120"/>
            <wp:effectExtent l="0" t="0" r="0" b="0"/>
            <wp:wrapTopAndBottom/>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anchor>
        </w:drawing>
      </w:r>
    </w:p>
    <w:p w14:paraId="52D7F94A" w14:textId="35833007" w:rsidR="00DF5724" w:rsidRDefault="009729B3" w:rsidP="009729B3">
      <w:pPr>
        <w:pStyle w:val="VAFigureCaption"/>
        <w:rPr>
          <w:ins w:id="683" w:author="Blake Actkinson" w:date="2022-10-17T21:16:00Z"/>
        </w:rPr>
      </w:pPr>
      <w:r w:rsidRPr="009729B3">
        <w:rPr>
          <w:b/>
          <w:bCs/>
        </w:rPr>
        <w:t>Figure 3.</w:t>
      </w:r>
      <w:r>
        <w:t xml:space="preserve"> Confusion matrices corresponding to the performance of (a) DBSCAN, (b) </w:t>
      </w:r>
      <w:proofErr w:type="spellStart"/>
      <w:r>
        <w:t>Drewnick</w:t>
      </w:r>
      <w:proofErr w:type="spellEnd"/>
      <w:r>
        <w:t>, (c) QOR, and (d) QAND. Overall agreement between each algorithm and the validation set was (a) 86.9%, (b) 85.5%, (c) 81.8%, and (d) 77.0%.</w:t>
      </w:r>
    </w:p>
    <w:p w14:paraId="04D63F28" w14:textId="77777777" w:rsidR="00A957E7" w:rsidRPr="00A957E7" w:rsidRDefault="00A957E7">
      <w:pPr>
        <w:pPrChange w:id="684" w:author="Blake Actkinson" w:date="2022-10-17T21:16:00Z">
          <w:pPr>
            <w:pStyle w:val="VAFigureCaption"/>
          </w:pPr>
        </w:pPrChange>
      </w:pPr>
    </w:p>
    <w:p w14:paraId="483B00D9" w14:textId="1D1968CC" w:rsidR="00DF5724" w:rsidRDefault="009729B3" w:rsidP="009729B3">
      <w:pPr>
        <w:pStyle w:val="TAMainText"/>
        <w:numPr>
          <w:ilvl w:val="1"/>
          <w:numId w:val="11"/>
        </w:numPr>
        <w:rPr>
          <w:b/>
          <w:bCs/>
        </w:rPr>
      </w:pPr>
      <w:r>
        <w:rPr>
          <w:b/>
          <w:bCs/>
        </w:rPr>
        <w:lastRenderedPageBreak/>
        <w:t>K-Means Clustering and PCA</w:t>
      </w:r>
    </w:p>
    <w:p w14:paraId="5F09D9FC" w14:textId="7BDA4093" w:rsidR="00573553" w:rsidDel="00BB4BE4" w:rsidRDefault="009729B3" w:rsidP="00BB4BE4">
      <w:pPr>
        <w:pStyle w:val="TAMainText"/>
        <w:rPr>
          <w:del w:id="685" w:author="Blake Actkinson" w:date="2022-09-06T19:49:00Z"/>
        </w:rPr>
      </w:pPr>
      <w:bookmarkStart w:id="686" w:name="_Hlk113561122"/>
      <w:del w:id="687" w:author="Griffin, Robert" w:date="2022-09-23T12:26:00Z">
        <w:r w:rsidDel="00166385">
          <w:delText xml:space="preserve">Detected </w:delText>
        </w:r>
      </w:del>
      <w:bookmarkStart w:id="688" w:name="_Hlk117027625"/>
      <w:ins w:id="689" w:author="Griffin, Robert" w:date="2022-09-23T12:26:00Z">
        <w:r w:rsidR="00166385">
          <w:t xml:space="preserve">We cluster detected </w:t>
        </w:r>
      </w:ins>
      <w:r>
        <w:t xml:space="preserve">anomalies </w:t>
      </w:r>
      <w:del w:id="690" w:author="Griffin, Robert" w:date="2022-09-23T12:26:00Z">
        <w:r w:rsidDel="00166385">
          <w:delText xml:space="preserve">were clustered </w:delText>
        </w:r>
      </w:del>
      <w:r>
        <w:t xml:space="preserve">using R function </w:t>
      </w:r>
      <w:proofErr w:type="spellStart"/>
      <w:r>
        <w:t>kmeans</w:t>
      </w:r>
      <w:proofErr w:type="spellEnd"/>
      <w:ins w:id="691" w:author="Griffin, Robert" w:date="2022-09-23T12:26:00Z">
        <w:r w:rsidR="00166385">
          <w:t>,</w:t>
        </w:r>
      </w:ins>
      <w:r>
        <w:t xml:space="preserve"> </w:t>
      </w:r>
      <w:del w:id="692" w:author="Griffin, Robert" w:date="2022-09-23T12:26:00Z">
        <w:r w:rsidDel="00166385">
          <w:delText xml:space="preserve">and </w:delText>
        </w:r>
      </w:del>
      <w:ins w:id="693" w:author="Griffin, Robert" w:date="2022-09-23T12:26:00Z">
        <w:r w:rsidR="00166385">
          <w:t xml:space="preserve">which </w:t>
        </w:r>
      </w:ins>
      <w:r>
        <w:t xml:space="preserve">consistently </w:t>
      </w:r>
      <w:del w:id="694" w:author="Griffin, Robert" w:date="2022-09-23T12:26:00Z">
        <w:r w:rsidDel="00166385">
          <w:delText xml:space="preserve">yielded </w:delText>
        </w:r>
      </w:del>
      <w:ins w:id="695" w:author="Griffin, Robert" w:date="2022-09-23T12:26:00Z">
        <w:r w:rsidR="00166385">
          <w:t xml:space="preserve">yields </w:t>
        </w:r>
      </w:ins>
      <w:r>
        <w:t>one cluster rich in CO</w:t>
      </w:r>
      <w:r>
        <w:rPr>
          <w:vertAlign w:val="subscript"/>
        </w:rPr>
        <w:t>2</w:t>
      </w:r>
      <w:r>
        <w:t xml:space="preserve"> concentrations (“CO</w:t>
      </w:r>
      <w:r>
        <w:rPr>
          <w:vertAlign w:val="subscript"/>
        </w:rPr>
        <w:t>2</w:t>
      </w:r>
      <w:r>
        <w:t xml:space="preserve"> Cluster”), another cluster </w:t>
      </w:r>
      <w:del w:id="696" w:author="Blake Actkinson" w:date="2022-09-08T20:23:00Z">
        <w:r w:rsidDel="0075050E">
          <w:delText>rich in BC/NO</w:delText>
        </w:r>
        <w:r w:rsidDel="0075050E">
          <w:rPr>
            <w:vertAlign w:val="subscript"/>
          </w:rPr>
          <w:delText>x</w:delText>
        </w:r>
        <w:r w:rsidDel="0075050E">
          <w:delText xml:space="preserve">/UFP (“BC/UFP Cluster”) concentrations, </w:delText>
        </w:r>
      </w:del>
      <w:del w:id="697" w:author="Blake Actkinson" w:date="2022-09-08T20:24:00Z">
        <w:r w:rsidDel="0075050E">
          <w:delText xml:space="preserve">and a third cluster </w:delText>
        </w:r>
      </w:del>
      <w:r>
        <w:t>that contains lower</w:t>
      </w:r>
      <w:ins w:id="698" w:author="Blake Actkinson" w:date="2022-10-17T22:13:00Z">
        <w:r w:rsidR="006F036D">
          <w:t xml:space="preserve"> (but still higher than their n</w:t>
        </w:r>
      </w:ins>
      <w:ins w:id="699" w:author="Blake Actkinson" w:date="2022-10-17T22:14:00Z">
        <w:r w:rsidR="006F036D">
          <w:t>on-anomaly counterparts)</w:t>
        </w:r>
      </w:ins>
      <w:r>
        <w:t xml:space="preserve"> concentrations of all four pollutants for both QOR and DBSCAN derived anomalies (“Transition Cluster”)</w:t>
      </w:r>
      <w:ins w:id="700" w:author="Blake Actkinson" w:date="2022-09-08T20:24:00Z">
        <w:r w:rsidR="0075050E">
          <w:t>, and a third cluster</w:t>
        </w:r>
      </w:ins>
      <w:ins w:id="701" w:author="Blake Actkinson" w:date="2022-09-08T20:23:00Z">
        <w:r w:rsidR="0075050E">
          <w:t xml:space="preserve"> rich in BC/NO</w:t>
        </w:r>
        <w:r w:rsidR="0075050E">
          <w:rPr>
            <w:vertAlign w:val="subscript"/>
          </w:rPr>
          <w:t>x</w:t>
        </w:r>
        <w:r w:rsidR="0075050E">
          <w:t xml:space="preserve">/UFP (“BC/UFP Cluster”) </w:t>
        </w:r>
        <w:commentRangeStart w:id="702"/>
        <w:r w:rsidR="0075050E">
          <w:t>concentrations</w:t>
        </w:r>
      </w:ins>
      <w:commentRangeEnd w:id="702"/>
      <w:r w:rsidR="00166385">
        <w:rPr>
          <w:rStyle w:val="CommentReference"/>
        </w:rPr>
        <w:commentReference w:id="702"/>
      </w:r>
      <w:r>
        <w:t xml:space="preserve">. </w:t>
      </w:r>
      <w:bookmarkStart w:id="703" w:name="_Hlk113552921"/>
      <w:bookmarkEnd w:id="686"/>
      <w:bookmarkEnd w:id="688"/>
      <w:ins w:id="704" w:author="Blake Actkinson" w:date="2022-08-21T12:34:00Z">
        <w:r w:rsidR="00A21343">
          <w:t xml:space="preserve">Table 1, Figure 4, and Figure S5 </w:t>
        </w:r>
        <w:r w:rsidR="00244EE9">
          <w:t xml:space="preserve">contain </w:t>
        </w:r>
        <w:del w:id="705" w:author="Griffin, Robert" w:date="2022-09-23T12:27:00Z">
          <w:r w:rsidR="00244EE9" w:rsidDel="00166385">
            <w:delText xml:space="preserve">descriptive </w:delText>
          </w:r>
        </w:del>
        <w:r w:rsidR="00244EE9">
          <w:t>statistics describing the contents of each cluster. The results are consistent with previously published emissions patterns associated with light and heavy</w:t>
        </w:r>
      </w:ins>
      <w:ins w:id="706" w:author="Blake Actkinson" w:date="2022-08-21T12:35:00Z">
        <w:r w:rsidR="004C41BE">
          <w:t>-</w:t>
        </w:r>
      </w:ins>
      <w:ins w:id="707" w:author="Blake Actkinson" w:date="2022-08-21T12:34:00Z">
        <w:r w:rsidR="00244EE9">
          <w:t xml:space="preserve">duty vehicles. </w:t>
        </w:r>
      </w:ins>
      <w:ins w:id="708" w:author="Blake Actkinson" w:date="2022-08-21T12:35:00Z">
        <w:r w:rsidR="001746DD">
          <w:t>Heavy-duty, diesel-powered vehicles emit more BC, NO</w:t>
        </w:r>
        <w:r w:rsidR="001746DD">
          <w:rPr>
            <w:vertAlign w:val="subscript"/>
          </w:rPr>
          <w:t>x</w:t>
        </w:r>
        <w:r w:rsidR="001746DD">
          <w:t>, and UFP per kilogram of fuel than light-duty vehicles</w:t>
        </w:r>
      </w:ins>
      <w:ins w:id="709" w:author="Blake Actkinson" w:date="2022-10-17T21:56:00Z">
        <w:r w:rsidR="003D6DAA">
          <w:t>, often an order of magnitude or more</w:t>
        </w:r>
      </w:ins>
      <w:ins w:id="710" w:author="Blake Actkinson" w:date="2022-08-21T12:35:00Z">
        <w:r w:rsidR="001746DD">
          <w:t>.</w:t>
        </w:r>
      </w:ins>
      <w:r w:rsidR="00B10F9E">
        <w:fldChar w:fldCharType="begin"/>
      </w:r>
      <w:r w:rsidR="00B90104">
        <w:instrText xml:space="preserve"> ADDIN ZOTERO_ITEM CSL_CITATION {"citationID":"ZdVy0tZ2","properties":{"formattedCitation":"\\super 19\\uc0\\u8211{}22\\nosupersub{}","plainCitation":"19–22","noteIndex":0},"citationItems":[{"id":744,"uris":["http://zotero.org/users/4282478/items/DNCK3CTU"],"itemData":{"id":744,"type":"article-journal","abstract":"Fuel-based emission factors for 143 light-duty gasoline vehicles (LDGVs) and 93 heavy-duty diesel trucks (HDDTs) were measured in Wilmington, CA using a zero-emission mobile measurement platform (MMP). The frequency distributions of emission factors of carbon monoxide (CO), nitrogen oxides (NOx), and particle mass with aerodynamic diameter below 2.5 μm (PM2.5) varied widely, whereas the average of the individual vehicle emission factors were comparable to those reported in previous tunnel and remote sensing studies as well as the predictions by Emission Factors (EMFAC) 2007 mobile source emission model for Los Angeles County. Variation in emissions due to different driving modes (idle, low- and high-speed acceleration, low- and high-speed cruise) was found to be relatively small in comparison to intervehicle variability and did not appear to interfere with the identification of high emitters, defined as the vehicles whose emissions were more than 5 times the fleet-average values. Using this definition, approximately 5% of the LDGVs and HDDTs measured were high emitters. Among the 143 LDGVs, the average emission factors of NOx, black carbon (BC), PM2.5, and ultrafine particle (UFP) would be reduced by 34%, 39%, 44%, and 31%, respectively, by removing the highest 5% of emitting vehicles, whereas CO emission factor would be reduced by 50%. The emission distributions of the 93 HDDTs measured were even more skewed: approximately half of the NOx and CO fleet-average emission factors and more than 60% of PM2.5, UFP, and BC fleet-average emission factors would be reduced by eliminating the highest-emitting 5% HDDTs. Furthermore, high emissions of BC, PM2.5, and NOx tended to cluster among the same vehicles. IMPLICATIONS This study presents the characterization of on-road vehicle emissions in Wilmington, CA, by sampling individual vehicle plumes. Approximately 5% of the vehicles were high emitters, whose emissions were more than 5 times the fleet-average values. These high emitters were responsible for 30% and more than 50% of the average emission factors of LDGVs and HDDVs, respectively. It is likely that as the overall fleet becomes cleaner due to more stringent regulations, a small fraction of the fleet may contribute a growing and disproportionate share of the overall emissions. Therefore, long-term changes in on-road emissions need to be monitored.","container-title":"Journal of the Air &amp; Waste Management Association","DOI":"10.1080/10473289.2011.595981","ISSN":"1096-2247","issue":"10","note":"publisher: Taylor &amp; Francis\n_eprint: https://doi.org/10.1080/10473289.2011.595981\nPMID: 28098027","page":"1046-1056","source":"Taylor and Francis+NEJM","title":"Emission Factors for High-Emitting Vehicles Based on On-Road Measurements of Individual Vehicle Exhaust with a Mobile Measurement Platform","volume":"61","author":[{"family":"Park","given":"Seong   Suk"},{"family":"Kozawa","given":"Kathleen"},{"family":"Fruin","given":"Scott"},{"family":"Mara","given":"Steve"},{"family":"Hsu","given":"Ying-Kuang"},{"family":"Jakober","given":"Chris"},{"family":"Winer","given":"Arthur"},{"family":"Herner","given":"Jorn"}],"issued":{"date-parts":[["2011",10,1]]}}},{"id":741,"uris":["http://zotero.org/users/4282478/items/G3CLG998"],"itemData":{"id":741,"type":"article-journal","abstract":"Pollutant concentrations in the exhaust plumes of individual diesel trucks were measured at high time resolution in a highway tunnel in Oakland, CA, during July 2010. Emission factors for individual trucks were calculated using a carbon balance method, in which pollutants measured in each exhaust plume were normalized to measured concentrations of carbon dioxide. Pollutants considered here include nitric oxide, nitrogen dioxide (NO2), carbon monoxide, formaldehyde, ethene, and black carbon (BC), as well as optical properties of emitted particles. Fleet-average emission factors for oxides of nitrogen (NOx) and BC respectively decreased 30 ± 6 and 37 ± 10% relative to levels measured at the same location in 2006, whereas a 34 ± 18% increase in the average NO2 emission factor was observed. Emissions distributions for all species were skewed with a small fraction of trucks contributing disproportionately to total emissions. For example, the dirtiest 10% of trucks emitted half of total NO2 and BC emissions. Emission rates for NO2 were found to be anticorrelated with all other species considered here, likely due to the use of catalyzed diesel particle filters to help control exhaust emissions. Absorption and scattering cross-section emission factors were used to calculate the aerosol single scattering albedo (SSA, at 532 nm) for individual truck exhaust plumes, which averaged 0.14 ± 0.03.","container-title":"Environmental Science &amp; Technology","DOI":"10.1021/es301936c","ISSN":"0013-936X","issue":"15","journalAbbreviation":"Environ. Sci. Technol.","note":"publisher: American Chemical Society","page":"8511-8518","source":"ACS Publications","title":"On-Road Measurement of Gas and Particle Phase Pollutant Emission Factors for Individual Heavy-Duty Diesel Trucks","volume":"46","author":[{"family":"Dallmann","given":"Timothy R."},{"family":"DeMartini","given":"Steven J."},{"family":"Kirchstetter","given":"Thomas W."},{"family":"Herndon","given":"Scott C."},{"family":"Onasch","given":"Timothy B."},{"family":"Wood","given":"Ezra C."},{"family":"Harley","given":"Robert A."}],"issued":{"date-parts":[["2012",8,7]]}}},{"id":738,"uris":["http://zotero.org/users/4282478/items/KD46G8QK"],"itemData":{"id":738,"type":"article-journal","abstract":"Vehicle emissions of nitrogen oxides (NOx), carbon monoxide (CO), fine particulate matter (PM2.5), organic aerosol (OA), and black carbon (BC) were measured at the Caldecott tunnel in the San Francisco Bay Area. Measurements were made in bore 2 of the tunnel, where light-duty (LD) vehicles accounted for &gt;99% of total traffic and heavy-duty trucks were not allowed. Prior emission studies conducted in North America have often assumed that route- or weekend-specific prohibitions on heavy-duty truck traffic imply that diesel contributions to pollutant concentrations measured in on-road settings can be neglected. However, as light-duty vehicle emissions have declined, this assumption can lead to biased results, especially for pollutants such as NOx, OA, and BC, for which diesel-engine emission rates are high compared to corresponding values for gasoline engines. In this study, diesel vehicles (mostly medium-duty delivery trucks with two axles and six tires) accounted for &lt;1% of all vehicles observed in the tunnel but were nevertheless responsible for (18 ± 3)%, (22 ± 6)%, and (45 ± 8)% of measured NOx, OA, and BC concentrations. Fleet-average OA and BC emission factors for light-duty vehicles are, respectively, 10 and 50 times lower than for heavy-duty diesel trucks. Using measured emission factors from this study and publicly available data on taxable fuel sales, as of 2010, LD gasoline vehicles were estimated to be responsible for 85%, 18%, 18%, and 6% of emissions of CO, NOx, OA, and BC, respectively, from on-road motor vehicles in the United States.","container-title":"Environmental Science &amp; Technology","DOI":"10.1021/es402875u","ISSN":"0013-936X","issue":"23","journalAbbreviation":"Environ. Sci. Technol.","note":"publisher: American Chemical Society","page":"13873-13881","source":"ACS Publications","title":"Quantifying On-Road Emissions from Gasoline-Powered Motor Vehicles: Accounting for the Presence of Medium- and Heavy-Duty Diesel Trucks","title-short":"Quantifying On-Road Emissions from Gasoline-Powered Motor Vehicles","volume":"47","author":[{"family":"Dallmann","given":"Timothy R."},{"family":"Kirchstetter","given":"Thomas W."},{"family":"DeMartini","given":"Steven J."},{"family":"Harley","given":"Robert A."}],"issued":{"date-parts":[["2013",12,3]]}}},{"id":83,"uris":["http://zotero.org/users/4282478/items/DYM2NQGA"],"itemData":{"id":83,"type":"article-journal","abstract":"Diesel particle filters (DPFs) are standard equipment on heavy-duty diesel trucks with 2007 and newer engines in the U.S. This study evaluates the performance and durability of these filters. Black carbon (BC) emission rates from several thousand heavy-duty trucks were measured at the Port of Oakland and Caldecott Tunnel over multiple years as California regulations accelerated the adoption of DPFs. As DPF use increased, fleet-average BC emissions decreased, and emission factor distributions became more skewed. Relative to 2004–2006 engines without filters, DPFs reduced BC emission rates by 65–70% for 2007–2009 engines and by &gt;90% for 2010+ engines. Average BC emission rates for 2007–2009 engines increased by 50–67% in 2015 relative to measurements made 1–2 years earlier. Some trucks in this cohort have become high-emitters, indicating that some DPFs are no longer working well. At the Port, where DPFs were universal in 2015, high-emitting 2007–2009 engines (defined here as emitting &gt;1 g BC kg–1) comprised 7% of the fleet but were responsible for 65% of the total BC emitted. These observations raise concerns about DPF durability and the prospects for fully mitigating adverse effects of diesel particulate matter on human health and the environment.","container-title":"Environmental Science &amp; Technology","DOI":"10.1021/acs.est.8b02977","ISSN":"0013-936X","issue":"20","journalAbbreviation":"Environ. Sci. Technol.","note":"publisher: American Chemical Society","page":"11913-11921","source":"ACS Publications","title":"In-Use Performance and Durability of Particle Filters on Heavy-Duty Diesel Trucks","volume":"52","author":[{"family":"Preble","given":"Chelsea V."},{"family":"Cados","given":"Troy E."},{"family":"Harley","given":"Robert A."},{"family":"Kirchstetter","given":"Thomas W."}],"issued":{"date-parts":[["2018",10,16]]}}}],"schema":"https://github.com/citation-style-language/schema/raw/master/csl-citation.json"} </w:instrText>
      </w:r>
      <w:r w:rsidR="00B10F9E">
        <w:fldChar w:fldCharType="separate"/>
      </w:r>
      <w:r w:rsidR="00B90104" w:rsidRPr="00B90104">
        <w:rPr>
          <w:szCs w:val="24"/>
          <w:vertAlign w:val="superscript"/>
        </w:rPr>
        <w:t>19–22</w:t>
      </w:r>
      <w:r w:rsidR="00B10F9E">
        <w:fldChar w:fldCharType="end"/>
      </w:r>
      <w:ins w:id="711" w:author="Blake Actkinson" w:date="2022-08-21T12:35:00Z">
        <w:r w:rsidR="001746DD">
          <w:t xml:space="preserve"> </w:t>
        </w:r>
      </w:ins>
      <w:del w:id="712" w:author="Blake Actkinson" w:date="2022-08-21T12:33:00Z">
        <w:r w:rsidDel="00A21343">
          <w:delText xml:space="preserve">Table 1 contains cluster means </w:delText>
        </w:r>
        <w:r w:rsidR="00573553" w:rsidDel="00A21343">
          <w:delText xml:space="preserve">of the three derived clusters from the QOR and DBSCAN algorithms. Figure S5 shows cluster assignments of DBSCAN labeled anomalies projected onto the first two principal component axes in a PCA biplot. Figure 4 displays boxplots of the clustered DBSCAN pollutant anomalies. </w:delText>
        </w:r>
      </w:del>
      <w:del w:id="713" w:author="Blake Actkinson" w:date="2022-08-21T12:34:00Z">
        <w:r w:rsidR="00573553" w:rsidDel="004C41BE">
          <w:delText>In Figure S5, it is evident that the CO</w:delText>
        </w:r>
        <w:r w:rsidR="00573553" w:rsidDel="004C41BE">
          <w:softHyphen/>
        </w:r>
        <w:r w:rsidR="00573553" w:rsidDel="004C41BE">
          <w:rPr>
            <w:vertAlign w:val="subscript"/>
          </w:rPr>
          <w:delText>2</w:delText>
        </w:r>
        <w:r w:rsidR="00573553" w:rsidDel="004C41BE">
          <w:delText>-rich cluster points in the direction of CO</w:delText>
        </w:r>
        <w:r w:rsidR="00573553" w:rsidDel="004C41BE">
          <w:rPr>
            <w:vertAlign w:val="subscript"/>
          </w:rPr>
          <w:delText>2</w:delText>
        </w:r>
        <w:r w:rsidR="00573553" w:rsidDel="004C41BE">
          <w:delText xml:space="preserve"> loadings, while the BC/UFP-rich cluster points in the direction of the BC/UFP loadings. </w:delText>
        </w:r>
      </w:del>
      <w:ins w:id="714" w:author="Blake Actkinson" w:date="2022-08-21T12:36:00Z">
        <w:r w:rsidR="001746DD">
          <w:t xml:space="preserve">Additionally, </w:t>
        </w:r>
      </w:ins>
      <w:del w:id="715" w:author="Blake Actkinson" w:date="2022-08-21T12:36:00Z">
        <w:r w:rsidR="00573553" w:rsidDel="00905224">
          <w:delText>These</w:delText>
        </w:r>
      </w:del>
      <w:del w:id="716" w:author="Griffin, Robert" w:date="2022-09-23T12:27:00Z">
        <w:r w:rsidR="00573553" w:rsidDel="00166385">
          <w:delText xml:space="preserve"> </w:delText>
        </w:r>
      </w:del>
      <w:r w:rsidR="00573553">
        <w:t>loadings</w:t>
      </w:r>
      <w:ins w:id="717" w:author="Blake Actkinson" w:date="2022-08-21T12:37:00Z">
        <w:r w:rsidR="00905224">
          <w:t xml:space="preserve"> from the PCA biplot in Figure S5</w:t>
        </w:r>
      </w:ins>
      <w:r w:rsidR="00573553">
        <w:t xml:space="preserve"> when varimax rotated are consistent in split with those reported in Larson et al.</w:t>
      </w:r>
      <w:ins w:id="718" w:author="Griffin, Robert" w:date="2022-09-23T12:27:00Z">
        <w:r w:rsidR="00166385" w:rsidRPr="00166385">
          <w:rPr>
            <w:vertAlign w:val="superscript"/>
            <w:rPrChange w:id="719" w:author="Griffin, Robert" w:date="2022-09-23T12:27:00Z">
              <w:rPr/>
            </w:rPrChange>
          </w:rPr>
          <w:t>1</w:t>
        </w:r>
      </w:ins>
      <w:r w:rsidR="00573553">
        <w:t>; loadings are sequestered into BC/UFP-rich and CO</w:t>
      </w:r>
      <w:r w:rsidR="00573553">
        <w:rPr>
          <w:vertAlign w:val="subscript"/>
        </w:rPr>
        <w:t>2</w:t>
      </w:r>
      <w:r w:rsidR="00573553">
        <w:t>-rich factors</w:t>
      </w:r>
      <w:ins w:id="720" w:author="Blake Actkinson" w:date="2022-08-21T12:37:00Z">
        <w:r w:rsidR="001C32AB">
          <w:t xml:space="preserve"> which are attri</w:t>
        </w:r>
      </w:ins>
      <w:ins w:id="721" w:author="Blake Actkinson" w:date="2022-08-21T12:38:00Z">
        <w:r w:rsidR="001C32AB">
          <w:t xml:space="preserve">buted to </w:t>
        </w:r>
        <w:del w:id="722" w:author="Griffin, Robert" w:date="2022-09-23T12:28:00Z">
          <w:r w:rsidR="001C32AB" w:rsidDel="00166385">
            <w:delText>light</w:delText>
          </w:r>
        </w:del>
      </w:ins>
      <w:ins w:id="723" w:author="Griffin, Robert" w:date="2022-09-23T12:28:00Z">
        <w:r w:rsidR="00166385">
          <w:t>heavy-</w:t>
        </w:r>
      </w:ins>
      <w:ins w:id="724" w:author="Blake Actkinson" w:date="2022-08-21T12:38:00Z">
        <w:r w:rsidR="001C32AB">
          <w:t xml:space="preserve"> and </w:t>
        </w:r>
        <w:del w:id="725" w:author="Griffin, Robert" w:date="2022-09-23T12:28:00Z">
          <w:r w:rsidR="001C32AB" w:rsidDel="00166385">
            <w:delText>heavy</w:delText>
          </w:r>
        </w:del>
      </w:ins>
      <w:ins w:id="726" w:author="Griffin, Robert" w:date="2022-09-23T12:28:00Z">
        <w:r w:rsidR="00166385">
          <w:t>light</w:t>
        </w:r>
      </w:ins>
      <w:ins w:id="727" w:author="Blake Actkinson" w:date="2022-08-21T12:38:00Z">
        <w:r w:rsidR="001C32AB">
          <w:t>-duty vehicle activity</w:t>
        </w:r>
      </w:ins>
      <w:ins w:id="728" w:author="Griffin, Robert" w:date="2022-09-23T12:28:00Z">
        <w:r w:rsidR="00166385">
          <w:t>, respectively</w:t>
        </w:r>
      </w:ins>
      <w:r w:rsidR="00573553">
        <w:t xml:space="preserve">. </w:t>
      </w:r>
      <w:del w:id="729" w:author="Blake Actkinson" w:date="2022-08-21T12:38:00Z">
        <w:r w:rsidR="00573553" w:rsidDel="001C32AB">
          <w:delText xml:space="preserve">However, they differ in value. </w:delText>
        </w:r>
      </w:del>
      <w:r w:rsidR="00573553">
        <w:t xml:space="preserve">These </w:t>
      </w:r>
    </w:p>
    <w:p w14:paraId="72D62E53" w14:textId="0CC0E47A" w:rsidR="009729B3" w:rsidRDefault="00573553">
      <w:pPr>
        <w:pStyle w:val="TAMainText"/>
        <w:pPrChange w:id="730" w:author="Blake Actkinson" w:date="2022-09-06T19:49:00Z">
          <w:pPr>
            <w:pStyle w:val="TAMainText"/>
            <w:ind w:firstLine="0"/>
          </w:pPr>
        </w:pPrChange>
      </w:pPr>
      <w:r>
        <w:t>loadings are given in Table S7.</w:t>
      </w:r>
    </w:p>
    <w:bookmarkEnd w:id="703"/>
    <w:tbl>
      <w:tblPr>
        <w:tblStyle w:val="PlainTable2"/>
        <w:tblW w:w="0" w:type="auto"/>
        <w:jc w:val="center"/>
        <w:tblLook w:val="04A0" w:firstRow="1" w:lastRow="0" w:firstColumn="1" w:lastColumn="0" w:noHBand="0" w:noVBand="1"/>
        <w:tblPrChange w:id="731" w:author="Blake Actkinson" w:date="2022-09-06T20:14:00Z">
          <w:tblPr>
            <w:tblStyle w:val="PlainTable2"/>
            <w:tblW w:w="0" w:type="auto"/>
            <w:jc w:val="center"/>
            <w:tblLook w:val="04A0" w:firstRow="1" w:lastRow="0" w:firstColumn="1" w:lastColumn="0" w:noHBand="0" w:noVBand="1"/>
          </w:tblPr>
        </w:tblPrChange>
      </w:tblPr>
      <w:tblGrid>
        <w:gridCol w:w="1932"/>
        <w:gridCol w:w="791"/>
        <w:gridCol w:w="910"/>
        <w:gridCol w:w="730"/>
        <w:gridCol w:w="3197"/>
        <w:tblGridChange w:id="732">
          <w:tblGrid>
            <w:gridCol w:w="852"/>
            <w:gridCol w:w="791"/>
            <w:gridCol w:w="910"/>
            <w:gridCol w:w="730"/>
            <w:gridCol w:w="766"/>
          </w:tblGrid>
        </w:tblGridChange>
      </w:tblGrid>
      <w:tr w:rsidR="00D34507" w14:paraId="599517C6" w14:textId="77777777" w:rsidTr="00D34507">
        <w:trPr>
          <w:cnfStyle w:val="100000000000" w:firstRow="1" w:lastRow="0" w:firstColumn="0" w:lastColumn="0" w:oddVBand="0" w:evenVBand="0" w:oddHBand="0" w:evenHBand="0" w:firstRowFirstColumn="0" w:firstRowLastColumn="0" w:lastRowFirstColumn="0" w:lastRowLastColumn="0"/>
          <w:jc w:val="center"/>
          <w:trPrChange w:id="733"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734" w:author="Blake Actkinson" w:date="2022-09-06T20:14:00Z">
              <w:tcPr>
                <w:tcW w:w="852" w:type="dxa"/>
              </w:tcPr>
            </w:tcPrChange>
          </w:tcPr>
          <w:p w14:paraId="42C4E0ED" w14:textId="77777777" w:rsidR="00D34507" w:rsidRPr="009F4A0A" w:rsidRDefault="00D34507" w:rsidP="00D34507">
            <w:pPr>
              <w:cnfStyle w:val="101000000000" w:firstRow="1" w:lastRow="0" w:firstColumn="1" w:lastColumn="0" w:oddVBand="0" w:evenVBand="0" w:oddHBand="0" w:evenHBand="0" w:firstRowFirstColumn="0" w:firstRowLastColumn="0" w:lastRowFirstColumn="0" w:lastRowLastColumn="0"/>
              <w:rPr>
                <w:moveTo w:id="735" w:author="Blake Actkinson" w:date="2022-09-06T20:14:00Z"/>
                <w:rFonts w:ascii="Times" w:eastAsiaTheme="minorEastAsia" w:hAnsi="Times" w:cs="Times"/>
              </w:rPr>
            </w:pPr>
            <w:moveToRangeStart w:id="736" w:author="Blake Actkinson" w:date="2022-09-06T20:14:00Z" w:name="move113387676"/>
          </w:p>
        </w:tc>
        <w:tc>
          <w:tcPr>
            <w:tcW w:w="0" w:type="dxa"/>
            <w:tcPrChange w:id="737" w:author="Blake Actkinson" w:date="2022-09-06T20:14:00Z">
              <w:tcPr>
                <w:tcW w:w="791" w:type="dxa"/>
              </w:tcPr>
            </w:tcPrChange>
          </w:tcPr>
          <w:p w14:paraId="15F5B46C" w14:textId="77777777" w:rsidR="00D34507" w:rsidRPr="009F4A0A" w:rsidRDefault="00000000" w:rsidP="00D34507">
            <w:pPr>
              <w:pStyle w:val="TCTableBody"/>
              <w:jc w:val="left"/>
              <w:cnfStyle w:val="100000000000" w:firstRow="1" w:lastRow="0" w:firstColumn="0" w:lastColumn="0" w:oddVBand="0" w:evenVBand="0" w:oddHBand="0" w:evenHBand="0" w:firstRowFirstColumn="0" w:firstRowLastColumn="0" w:lastRowFirstColumn="0" w:lastRowLastColumn="0"/>
              <w:rPr>
                <w:moveTo w:id="738" w:author="Blake Actkinson" w:date="2022-09-06T20:14:00Z"/>
                <w:rFonts w:ascii="Times" w:eastAsia="Times New Roman" w:hAnsi="Times" w:cs="Times"/>
              </w:rPr>
            </w:pPr>
            <m:oMath>
              <m:sSub>
                <m:sSubPr>
                  <m:ctrlPr>
                    <w:rPr>
                      <w:rFonts w:ascii="Cambria Math" w:hAnsi="Cambria Math" w:cs="Times"/>
                      <w:i/>
                    </w:rPr>
                  </m:ctrlPr>
                </m:sSubPr>
                <m:e>
                  <m:r>
                    <m:rPr>
                      <m:nor/>
                    </m:rPr>
                    <w:rPr>
                      <w:rFonts w:ascii="Times" w:hAnsi="Times" w:cs="Times"/>
                    </w:rPr>
                    <m:t>CO</m:t>
                  </m:r>
                  <m:ctrlPr>
                    <w:rPr>
                      <w:rFonts w:ascii="Cambria Math" w:hAnsi="Cambria Math" w:cs="Times"/>
                    </w:rPr>
                  </m:ctrlPr>
                </m:e>
                <m:sub>
                  <m:r>
                    <m:rPr>
                      <m:nor/>
                    </m:rPr>
                    <w:rPr>
                      <w:rFonts w:ascii="Times" w:hAnsi="Times" w:cs="Times"/>
                    </w:rPr>
                    <m:t>2</m:t>
                  </m:r>
                </m:sub>
              </m:sSub>
            </m:oMath>
            <w:moveTo w:id="739" w:author="Blake Actkinson" w:date="2022-09-06T20:14:00Z">
              <w:r w:rsidR="00D34507">
                <w:rPr>
                  <w:rFonts w:ascii="Times" w:eastAsiaTheme="minorEastAsia" w:hAnsi="Times" w:cs="Times"/>
                </w:rPr>
                <w:t xml:space="preserve"> </w:t>
              </w:r>
              <w:r w:rsidR="00D34507" w:rsidRPr="009F4A0A">
                <w:rPr>
                  <w:rFonts w:ascii="Times" w:hAnsi="Times" w:cs="Times"/>
                </w:rPr>
                <w:t>(ppm)</w:t>
              </w:r>
            </w:moveTo>
          </w:p>
        </w:tc>
        <w:tc>
          <w:tcPr>
            <w:tcW w:w="0" w:type="dxa"/>
            <w:tcPrChange w:id="740" w:author="Blake Actkinson" w:date="2022-09-06T20:14:00Z">
              <w:tcPr>
                <w:tcW w:w="910" w:type="dxa"/>
              </w:tcPr>
            </w:tcPrChange>
          </w:tcPr>
          <w:p w14:paraId="0E176249" w14:textId="77777777" w:rsidR="00D34507" w:rsidRPr="009F4A0A" w:rsidRDefault="00D34507" w:rsidP="00D34507">
            <w:pPr>
              <w:cnfStyle w:val="100000000000" w:firstRow="1" w:lastRow="0" w:firstColumn="0" w:lastColumn="0" w:oddVBand="0" w:evenVBand="0" w:oddHBand="0" w:evenHBand="0" w:firstRowFirstColumn="0" w:firstRowLastColumn="0" w:lastRowFirstColumn="0" w:lastRowLastColumn="0"/>
              <w:rPr>
                <w:moveTo w:id="741" w:author="Blake Actkinson" w:date="2022-09-06T20:14:00Z"/>
                <w:rFonts w:ascii="Times" w:eastAsiaTheme="minorEastAsia" w:hAnsi="Times" w:cs="Times"/>
              </w:rPr>
            </w:pPr>
            <w:moveTo w:id="742" w:author="Blake Actkinson" w:date="2022-09-06T20:14:00Z">
              <w:r w:rsidRPr="009F4A0A">
                <w:rPr>
                  <w:rFonts w:ascii="Times" w:eastAsiaTheme="minorEastAsia" w:hAnsi="Times" w:cs="Times"/>
                </w:rPr>
                <w:t>BC (ng/m</w:t>
              </w:r>
              <w:r w:rsidRPr="009F4A0A">
                <w:rPr>
                  <w:rFonts w:ascii="Times" w:eastAsiaTheme="minorEastAsia" w:hAnsi="Times" w:cs="Times"/>
                  <w:vertAlign w:val="superscript"/>
                </w:rPr>
                <w:t>3</w:t>
              </w:r>
              <w:r w:rsidRPr="009F4A0A">
                <w:rPr>
                  <w:rFonts w:ascii="Times" w:eastAsiaTheme="minorEastAsia" w:hAnsi="Times" w:cs="Times"/>
                </w:rPr>
                <w:t>)</w:t>
              </w:r>
            </w:moveTo>
          </w:p>
        </w:tc>
        <w:tc>
          <w:tcPr>
            <w:tcW w:w="0" w:type="dxa"/>
            <w:tcPrChange w:id="743" w:author="Blake Actkinson" w:date="2022-09-06T20:14:00Z">
              <w:tcPr>
                <w:tcW w:w="730" w:type="dxa"/>
              </w:tcPr>
            </w:tcPrChange>
          </w:tcPr>
          <w:p w14:paraId="32225633" w14:textId="77777777" w:rsidR="00D34507" w:rsidRPr="009F4A0A" w:rsidRDefault="00000000" w:rsidP="00D34507">
            <w:pPr>
              <w:pStyle w:val="TCTableBody"/>
              <w:cnfStyle w:val="100000000000" w:firstRow="1" w:lastRow="0" w:firstColumn="0" w:lastColumn="0" w:oddVBand="0" w:evenVBand="0" w:oddHBand="0" w:evenHBand="0" w:firstRowFirstColumn="0" w:firstRowLastColumn="0" w:lastRowFirstColumn="0" w:lastRowLastColumn="0"/>
              <w:rPr>
                <w:moveTo w:id="744" w:author="Blake Actkinson" w:date="2022-09-06T20:14:00Z"/>
                <w:rFonts w:ascii="Times" w:hAnsi="Times" w:cs="Times"/>
              </w:rPr>
            </w:pPr>
            <m:oMath>
              <m:sSub>
                <m:sSubPr>
                  <m:ctrlPr>
                    <w:rPr>
                      <w:rFonts w:ascii="Cambria Math" w:hAnsi="Cambria Math" w:cs="Times"/>
                      <w:i/>
                    </w:rPr>
                  </m:ctrlPr>
                </m:sSubPr>
                <m:e>
                  <m:r>
                    <m:rPr>
                      <m:nor/>
                    </m:rPr>
                    <w:rPr>
                      <w:rFonts w:ascii="Times" w:hAnsi="Times" w:cs="Times"/>
                    </w:rPr>
                    <m:t>NO</m:t>
                  </m:r>
                  <m:ctrlPr>
                    <w:rPr>
                      <w:rFonts w:ascii="Cambria Math" w:hAnsi="Cambria Math" w:cs="Times"/>
                    </w:rPr>
                  </m:ctrlPr>
                </m:e>
                <m:sub>
                  <m:r>
                    <m:rPr>
                      <m:nor/>
                    </m:rPr>
                    <w:rPr>
                      <w:rFonts w:ascii="Times" w:hAnsi="Times" w:cs="Times"/>
                    </w:rPr>
                    <m:t>x</m:t>
                  </m:r>
                </m:sub>
              </m:sSub>
            </m:oMath>
            <w:moveTo w:id="745" w:author="Blake Actkinson" w:date="2022-09-06T20:14:00Z">
              <w:r w:rsidR="00D34507">
                <w:rPr>
                  <w:rFonts w:ascii="Times" w:eastAsiaTheme="minorEastAsia" w:hAnsi="Times" w:cs="Times"/>
                </w:rPr>
                <w:t xml:space="preserve"> </w:t>
              </w:r>
              <w:r w:rsidR="00D34507" w:rsidRPr="009F4A0A">
                <w:rPr>
                  <w:rFonts w:ascii="Times" w:hAnsi="Times" w:cs="Times"/>
                </w:rPr>
                <w:t>(ppb)</w:t>
              </w:r>
            </w:moveTo>
          </w:p>
        </w:tc>
        <w:tc>
          <w:tcPr>
            <w:tcW w:w="0" w:type="dxa"/>
            <w:tcPrChange w:id="746" w:author="Blake Actkinson" w:date="2022-09-06T20:14:00Z">
              <w:tcPr>
                <w:tcW w:w="766" w:type="dxa"/>
              </w:tcPr>
            </w:tcPrChange>
          </w:tcPr>
          <w:p w14:paraId="6A51A789" w14:textId="77777777" w:rsidR="00D34507" w:rsidRPr="009F4A0A" w:rsidRDefault="00D34507" w:rsidP="00D34507">
            <w:pPr>
              <w:cnfStyle w:val="100000000000" w:firstRow="1" w:lastRow="0" w:firstColumn="0" w:lastColumn="0" w:oddVBand="0" w:evenVBand="0" w:oddHBand="0" w:evenHBand="0" w:firstRowFirstColumn="0" w:firstRowLastColumn="0" w:lastRowFirstColumn="0" w:lastRowLastColumn="0"/>
              <w:rPr>
                <w:moveTo w:id="747" w:author="Blake Actkinson" w:date="2022-09-06T20:14:00Z"/>
                <w:rFonts w:ascii="Times" w:eastAsiaTheme="minorEastAsia" w:hAnsi="Times" w:cs="Times"/>
              </w:rPr>
            </w:pPr>
            <w:moveTo w:id="748" w:author="Blake Actkinson" w:date="2022-09-06T20:14:00Z">
              <w:r w:rsidRPr="009F4A0A">
                <w:rPr>
                  <w:rFonts w:ascii="Times" w:eastAsiaTheme="minorEastAsia" w:hAnsi="Times" w:cs="Times"/>
                </w:rPr>
                <w:t>UFP (p/cc)</w:t>
              </w:r>
            </w:moveTo>
          </w:p>
        </w:tc>
      </w:tr>
      <w:tr w:rsidR="00D34507" w14:paraId="598A4111" w14:textId="77777777" w:rsidTr="00D34507">
        <w:tblPrEx>
          <w:tblPrExChange w:id="749" w:author="Blake Actkinson" w:date="2022-09-06T20:14:00Z">
            <w:tblPrEx>
              <w:jc w:val="left"/>
            </w:tblPrEx>
          </w:tblPrExChange>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9" w:type="dxa"/>
            <w:gridSpan w:val="5"/>
            <w:tcPrChange w:id="750" w:author="Blake Actkinson" w:date="2022-09-06T20:14:00Z">
              <w:tcPr>
                <w:tcW w:w="4049" w:type="dxa"/>
                <w:gridSpan w:val="5"/>
              </w:tcPr>
            </w:tcPrChange>
          </w:tcPr>
          <w:p w14:paraId="47BDDB13"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751" w:author="Blake Actkinson" w:date="2022-09-06T20:14:00Z"/>
                <w:rFonts w:ascii="Times" w:eastAsiaTheme="minorEastAsia" w:hAnsi="Times" w:cs="Times"/>
              </w:rPr>
            </w:pPr>
            <w:moveTo w:id="752" w:author="Blake Actkinson" w:date="2022-09-06T20:14:00Z">
              <w:r w:rsidRPr="009F4A0A">
                <w:rPr>
                  <w:rFonts w:ascii="Times" w:eastAsiaTheme="minorEastAsia" w:hAnsi="Times" w:cs="Times"/>
                </w:rPr>
                <w:t>DBSCAN</w:t>
              </w:r>
            </w:moveTo>
          </w:p>
        </w:tc>
      </w:tr>
      <w:tr w:rsidR="00D34507" w14:paraId="7BB91268" w14:textId="77777777" w:rsidTr="00D34507">
        <w:trPr>
          <w:jc w:val="center"/>
          <w:trPrChange w:id="753"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754" w:author="Blake Actkinson" w:date="2022-09-06T20:14:00Z">
              <w:tcPr>
                <w:tcW w:w="852" w:type="dxa"/>
              </w:tcPr>
            </w:tcPrChange>
          </w:tcPr>
          <w:p w14:paraId="27EF08DC" w14:textId="77777777" w:rsidR="00D34507" w:rsidRPr="009F4A0A" w:rsidRDefault="00D34507" w:rsidP="00D34507">
            <w:pPr>
              <w:rPr>
                <w:moveTo w:id="755" w:author="Blake Actkinson" w:date="2022-09-06T20:14:00Z"/>
                <w:rFonts w:ascii="Times" w:eastAsiaTheme="minorEastAsia" w:hAnsi="Times" w:cs="Times"/>
              </w:rPr>
            </w:pPr>
            <w:moveTo w:id="756" w:author="Blake Actkinson" w:date="2022-09-06T20:14:00Z">
              <w:r w:rsidRPr="009F4A0A">
                <w:rPr>
                  <w:rFonts w:ascii="Times" w:eastAsiaTheme="minorEastAsia" w:hAnsi="Times" w:cs="Times"/>
                </w:rPr>
                <w:t>1</w:t>
              </w:r>
              <w:r w:rsidRPr="009F4A0A">
                <w:rPr>
                  <w:rFonts w:ascii="Times" w:eastAsiaTheme="minorEastAsia" w:hAnsi="Times" w:cs="Times"/>
                  <w:vertAlign w:val="superscript"/>
                </w:rPr>
                <w:t>st</w:t>
              </w:r>
              <w:r w:rsidRPr="009F4A0A">
                <w:rPr>
                  <w:rFonts w:ascii="Times" w:eastAsiaTheme="minorEastAsia" w:hAnsi="Times" w:cs="Times"/>
                </w:rPr>
                <w:t xml:space="preserve"> cluster</w:t>
              </w:r>
            </w:moveTo>
          </w:p>
        </w:tc>
        <w:tc>
          <w:tcPr>
            <w:tcW w:w="0" w:type="dxa"/>
            <w:tcPrChange w:id="757" w:author="Blake Actkinson" w:date="2022-09-06T20:14:00Z">
              <w:tcPr>
                <w:tcW w:w="791" w:type="dxa"/>
              </w:tcPr>
            </w:tcPrChange>
          </w:tcPr>
          <w:p w14:paraId="1833B80A" w14:textId="77777777" w:rsidR="00D34507" w:rsidRPr="00F9005D" w:rsidRDefault="00D34507" w:rsidP="00D34507">
            <w:pPr>
              <w:pStyle w:val="TCTableBody"/>
              <w:jc w:val="left"/>
              <w:cnfStyle w:val="000000000000" w:firstRow="0" w:lastRow="0" w:firstColumn="0" w:lastColumn="0" w:oddVBand="0" w:evenVBand="0" w:oddHBand="0" w:evenHBand="0" w:firstRowFirstColumn="0" w:firstRowLastColumn="0" w:lastRowFirstColumn="0" w:lastRowLastColumn="0"/>
              <w:rPr>
                <w:moveTo w:id="758" w:author="Blake Actkinson" w:date="2022-09-06T20:14:00Z"/>
                <w:rFonts w:ascii="Times" w:hAnsi="Times"/>
              </w:rPr>
            </w:pPr>
            <w:moveTo w:id="759" w:author="Blake Actkinson" w:date="2022-09-06T20:14:00Z">
              <w:r w:rsidRPr="00F9005D">
                <w:rPr>
                  <w:rFonts w:ascii="Times" w:hAnsi="Times"/>
                </w:rPr>
                <w:t>55</w:t>
              </w:r>
              <w:r>
                <w:rPr>
                  <w:rFonts w:ascii="Times" w:hAnsi="Times"/>
                </w:rPr>
                <w:t>6</w:t>
              </w:r>
            </w:moveTo>
          </w:p>
        </w:tc>
        <w:tc>
          <w:tcPr>
            <w:tcW w:w="0" w:type="dxa"/>
            <w:tcPrChange w:id="760" w:author="Blake Actkinson" w:date="2022-09-06T20:14:00Z">
              <w:tcPr>
                <w:tcW w:w="910" w:type="dxa"/>
              </w:tcPr>
            </w:tcPrChange>
          </w:tcPr>
          <w:p w14:paraId="1328227D"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61" w:author="Blake Actkinson" w:date="2022-09-06T20:14:00Z"/>
                <w:rFonts w:ascii="Times" w:eastAsiaTheme="minorEastAsia" w:hAnsi="Times" w:cs="Times"/>
              </w:rPr>
            </w:pPr>
            <w:moveTo w:id="762" w:author="Blake Actkinson" w:date="2022-09-06T20:14:00Z">
              <w:r w:rsidRPr="009F4A0A">
                <w:rPr>
                  <w:rFonts w:ascii="Times" w:eastAsiaTheme="minorEastAsia" w:hAnsi="Times" w:cs="Times"/>
                </w:rPr>
                <w:t>189</w:t>
              </w:r>
              <w:r>
                <w:rPr>
                  <w:rFonts w:ascii="Times" w:eastAsiaTheme="minorEastAsia" w:hAnsi="Times" w:cs="Times"/>
                </w:rPr>
                <w:t>3</w:t>
              </w:r>
            </w:moveTo>
          </w:p>
        </w:tc>
        <w:tc>
          <w:tcPr>
            <w:tcW w:w="0" w:type="dxa"/>
            <w:tcPrChange w:id="763" w:author="Blake Actkinson" w:date="2022-09-06T20:14:00Z">
              <w:tcPr>
                <w:tcW w:w="730" w:type="dxa"/>
              </w:tcPr>
            </w:tcPrChange>
          </w:tcPr>
          <w:p w14:paraId="05BFDA7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64" w:author="Blake Actkinson" w:date="2022-09-06T20:14:00Z"/>
                <w:rFonts w:ascii="Times" w:eastAsiaTheme="minorEastAsia" w:hAnsi="Times" w:cs="Times"/>
              </w:rPr>
            </w:pPr>
            <w:moveTo w:id="765" w:author="Blake Actkinson" w:date="2022-09-06T20:14:00Z">
              <w:r w:rsidRPr="009F4A0A">
                <w:rPr>
                  <w:rFonts w:ascii="Times" w:eastAsiaTheme="minorEastAsia" w:hAnsi="Times" w:cs="Times"/>
                </w:rPr>
                <w:t>73</w:t>
              </w:r>
            </w:moveTo>
          </w:p>
        </w:tc>
        <w:tc>
          <w:tcPr>
            <w:tcW w:w="0" w:type="dxa"/>
            <w:tcPrChange w:id="766" w:author="Blake Actkinson" w:date="2022-09-06T20:14:00Z">
              <w:tcPr>
                <w:tcW w:w="766" w:type="dxa"/>
              </w:tcPr>
            </w:tcPrChange>
          </w:tcPr>
          <w:p w14:paraId="2C2DFFB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67" w:author="Blake Actkinson" w:date="2022-09-06T20:14:00Z"/>
                <w:rFonts w:ascii="Times" w:eastAsiaTheme="minorEastAsia" w:hAnsi="Times" w:cs="Times"/>
              </w:rPr>
            </w:pPr>
            <w:moveTo w:id="768" w:author="Blake Actkinson" w:date="2022-09-06T20:14:00Z">
              <w:r w:rsidRPr="009F4A0A">
                <w:rPr>
                  <w:rFonts w:ascii="Times" w:eastAsiaTheme="minorEastAsia" w:hAnsi="Times" w:cs="Times"/>
                </w:rPr>
                <w:t>1629</w:t>
              </w:r>
              <w:r>
                <w:rPr>
                  <w:rFonts w:ascii="Times" w:eastAsiaTheme="minorEastAsia" w:hAnsi="Times" w:cs="Times"/>
                </w:rPr>
                <w:t>8</w:t>
              </w:r>
            </w:moveTo>
          </w:p>
        </w:tc>
      </w:tr>
      <w:tr w:rsidR="00D34507" w14:paraId="14FA6D0C" w14:textId="77777777" w:rsidTr="00D34507">
        <w:trPr>
          <w:cnfStyle w:val="000000100000" w:firstRow="0" w:lastRow="0" w:firstColumn="0" w:lastColumn="0" w:oddVBand="0" w:evenVBand="0" w:oddHBand="1" w:evenHBand="0" w:firstRowFirstColumn="0" w:firstRowLastColumn="0" w:lastRowFirstColumn="0" w:lastRowLastColumn="0"/>
          <w:jc w:val="center"/>
          <w:trPrChange w:id="769"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770" w:author="Blake Actkinson" w:date="2022-09-06T20:14:00Z">
              <w:tcPr>
                <w:tcW w:w="852" w:type="dxa"/>
              </w:tcPr>
            </w:tcPrChange>
          </w:tcPr>
          <w:p w14:paraId="06041FB0"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771" w:author="Blake Actkinson" w:date="2022-09-06T20:14:00Z"/>
                <w:rFonts w:ascii="Times" w:eastAsiaTheme="minorEastAsia" w:hAnsi="Times" w:cs="Times"/>
              </w:rPr>
            </w:pPr>
            <w:moveTo w:id="772" w:author="Blake Actkinson" w:date="2022-09-06T20:14:00Z">
              <w:r w:rsidRPr="009F4A0A">
                <w:rPr>
                  <w:rFonts w:ascii="Times" w:eastAsiaTheme="minorEastAsia" w:hAnsi="Times" w:cs="Times"/>
                </w:rPr>
                <w:t>2</w:t>
              </w:r>
              <w:r w:rsidRPr="009F4A0A">
                <w:rPr>
                  <w:rFonts w:ascii="Times" w:eastAsiaTheme="minorEastAsia" w:hAnsi="Times" w:cs="Times"/>
                  <w:vertAlign w:val="superscript"/>
                </w:rPr>
                <w:t>nd</w:t>
              </w:r>
              <w:r w:rsidRPr="009F4A0A">
                <w:rPr>
                  <w:rFonts w:ascii="Times" w:eastAsiaTheme="minorEastAsia" w:hAnsi="Times" w:cs="Times"/>
                </w:rPr>
                <w:t xml:space="preserve"> cluster</w:t>
              </w:r>
            </w:moveTo>
          </w:p>
        </w:tc>
        <w:tc>
          <w:tcPr>
            <w:tcW w:w="0" w:type="dxa"/>
            <w:tcPrChange w:id="773" w:author="Blake Actkinson" w:date="2022-09-06T20:14:00Z">
              <w:tcPr>
                <w:tcW w:w="791" w:type="dxa"/>
              </w:tcPr>
            </w:tcPrChange>
          </w:tcPr>
          <w:p w14:paraId="674058CF" w14:textId="77777777" w:rsidR="00D34507" w:rsidRPr="009F4A0A" w:rsidRDefault="00D34507" w:rsidP="00D34507">
            <w:pPr>
              <w:jc w:val="left"/>
              <w:cnfStyle w:val="000000100000" w:firstRow="0" w:lastRow="0" w:firstColumn="0" w:lastColumn="0" w:oddVBand="0" w:evenVBand="0" w:oddHBand="1" w:evenHBand="0" w:firstRowFirstColumn="0" w:firstRowLastColumn="0" w:lastRowFirstColumn="0" w:lastRowLastColumn="0"/>
              <w:rPr>
                <w:moveTo w:id="774" w:author="Blake Actkinson" w:date="2022-09-06T20:14:00Z"/>
                <w:rFonts w:ascii="Times" w:eastAsiaTheme="minorEastAsia" w:hAnsi="Times" w:cs="Times"/>
              </w:rPr>
            </w:pPr>
            <w:moveTo w:id="775" w:author="Blake Actkinson" w:date="2022-09-06T20:14:00Z">
              <w:r w:rsidRPr="009F4A0A">
                <w:rPr>
                  <w:rFonts w:ascii="Times" w:eastAsiaTheme="minorEastAsia" w:hAnsi="Times" w:cs="Times"/>
                </w:rPr>
                <w:t>44</w:t>
              </w:r>
              <w:r>
                <w:rPr>
                  <w:rFonts w:ascii="Times" w:eastAsiaTheme="minorEastAsia" w:hAnsi="Times" w:cs="Times"/>
                </w:rPr>
                <w:t>4</w:t>
              </w:r>
            </w:moveTo>
          </w:p>
        </w:tc>
        <w:tc>
          <w:tcPr>
            <w:tcW w:w="0" w:type="dxa"/>
            <w:tcPrChange w:id="776" w:author="Blake Actkinson" w:date="2022-09-06T20:14:00Z">
              <w:tcPr>
                <w:tcW w:w="910" w:type="dxa"/>
              </w:tcPr>
            </w:tcPrChange>
          </w:tcPr>
          <w:p w14:paraId="2A9BEE0B"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777" w:author="Blake Actkinson" w:date="2022-09-06T20:14:00Z"/>
                <w:rFonts w:ascii="Times" w:eastAsiaTheme="minorEastAsia" w:hAnsi="Times" w:cs="Times"/>
              </w:rPr>
            </w:pPr>
            <w:moveTo w:id="778" w:author="Blake Actkinson" w:date="2022-09-06T20:14:00Z">
              <w:r w:rsidRPr="009F4A0A">
                <w:rPr>
                  <w:rFonts w:ascii="Times" w:eastAsiaTheme="minorEastAsia" w:hAnsi="Times" w:cs="Times"/>
                </w:rPr>
                <w:t>15</w:t>
              </w:r>
              <w:r>
                <w:rPr>
                  <w:rFonts w:ascii="Times" w:eastAsiaTheme="minorEastAsia" w:hAnsi="Times" w:cs="Times"/>
                </w:rPr>
                <w:t>40</w:t>
              </w:r>
            </w:moveTo>
          </w:p>
        </w:tc>
        <w:tc>
          <w:tcPr>
            <w:tcW w:w="0" w:type="dxa"/>
            <w:tcPrChange w:id="779" w:author="Blake Actkinson" w:date="2022-09-06T20:14:00Z">
              <w:tcPr>
                <w:tcW w:w="730" w:type="dxa"/>
              </w:tcPr>
            </w:tcPrChange>
          </w:tcPr>
          <w:p w14:paraId="3B07E49A"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780" w:author="Blake Actkinson" w:date="2022-09-06T20:14:00Z"/>
                <w:rFonts w:ascii="Times" w:eastAsiaTheme="minorEastAsia" w:hAnsi="Times" w:cs="Times"/>
              </w:rPr>
            </w:pPr>
            <w:moveTo w:id="781" w:author="Blake Actkinson" w:date="2022-09-06T20:14:00Z">
              <w:r w:rsidRPr="009F4A0A">
                <w:rPr>
                  <w:rFonts w:ascii="Times" w:eastAsiaTheme="minorEastAsia" w:hAnsi="Times" w:cs="Times"/>
                </w:rPr>
                <w:t>4</w:t>
              </w:r>
              <w:r>
                <w:rPr>
                  <w:rFonts w:ascii="Times" w:eastAsiaTheme="minorEastAsia" w:hAnsi="Times" w:cs="Times"/>
                </w:rPr>
                <w:t>3</w:t>
              </w:r>
            </w:moveTo>
          </w:p>
        </w:tc>
        <w:tc>
          <w:tcPr>
            <w:tcW w:w="0" w:type="dxa"/>
            <w:tcPrChange w:id="782" w:author="Blake Actkinson" w:date="2022-09-06T20:14:00Z">
              <w:tcPr>
                <w:tcW w:w="766" w:type="dxa"/>
              </w:tcPr>
            </w:tcPrChange>
          </w:tcPr>
          <w:p w14:paraId="38D9C229"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783" w:author="Blake Actkinson" w:date="2022-09-06T20:14:00Z"/>
                <w:rFonts w:ascii="Times" w:eastAsiaTheme="minorEastAsia" w:hAnsi="Times" w:cs="Times"/>
              </w:rPr>
            </w:pPr>
            <w:moveTo w:id="784" w:author="Blake Actkinson" w:date="2022-09-06T20:14:00Z">
              <w:r w:rsidRPr="009F4A0A">
                <w:rPr>
                  <w:rFonts w:ascii="Times" w:eastAsiaTheme="minorEastAsia" w:hAnsi="Times" w:cs="Times"/>
                </w:rPr>
                <w:t>15411</w:t>
              </w:r>
            </w:moveTo>
          </w:p>
        </w:tc>
      </w:tr>
      <w:tr w:rsidR="00D34507" w14:paraId="43687A82" w14:textId="77777777" w:rsidTr="00D34507">
        <w:trPr>
          <w:jc w:val="center"/>
          <w:trPrChange w:id="785"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786" w:author="Blake Actkinson" w:date="2022-09-06T20:14:00Z">
              <w:tcPr>
                <w:tcW w:w="852" w:type="dxa"/>
              </w:tcPr>
            </w:tcPrChange>
          </w:tcPr>
          <w:p w14:paraId="66362A24" w14:textId="77777777" w:rsidR="00D34507" w:rsidRPr="009F4A0A" w:rsidRDefault="00D34507" w:rsidP="00D34507">
            <w:pPr>
              <w:rPr>
                <w:moveTo w:id="787" w:author="Blake Actkinson" w:date="2022-09-06T20:14:00Z"/>
                <w:rFonts w:ascii="Times" w:eastAsiaTheme="minorEastAsia" w:hAnsi="Times" w:cs="Times"/>
              </w:rPr>
            </w:pPr>
            <w:moveTo w:id="788" w:author="Blake Actkinson" w:date="2022-09-06T20:14:00Z">
              <w:r w:rsidRPr="009F4A0A">
                <w:rPr>
                  <w:rFonts w:ascii="Times" w:eastAsiaTheme="minorEastAsia" w:hAnsi="Times" w:cs="Times"/>
                </w:rPr>
                <w:t>3</w:t>
              </w:r>
              <w:r w:rsidRPr="009F4A0A">
                <w:rPr>
                  <w:rFonts w:ascii="Times" w:eastAsiaTheme="minorEastAsia" w:hAnsi="Times" w:cs="Times"/>
                  <w:vertAlign w:val="superscript"/>
                </w:rPr>
                <w:t>rd</w:t>
              </w:r>
              <w:r w:rsidRPr="009F4A0A">
                <w:rPr>
                  <w:rFonts w:ascii="Times" w:eastAsiaTheme="minorEastAsia" w:hAnsi="Times" w:cs="Times"/>
                </w:rPr>
                <w:t xml:space="preserve"> cluster</w:t>
              </w:r>
            </w:moveTo>
          </w:p>
        </w:tc>
        <w:tc>
          <w:tcPr>
            <w:tcW w:w="0" w:type="dxa"/>
            <w:tcPrChange w:id="789" w:author="Blake Actkinson" w:date="2022-09-06T20:14:00Z">
              <w:tcPr>
                <w:tcW w:w="791" w:type="dxa"/>
              </w:tcPr>
            </w:tcPrChange>
          </w:tcPr>
          <w:p w14:paraId="46FB9D8A"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790" w:author="Blake Actkinson" w:date="2022-09-06T20:14:00Z"/>
                <w:rFonts w:ascii="Times" w:eastAsiaTheme="minorEastAsia" w:hAnsi="Times" w:cs="Times"/>
              </w:rPr>
            </w:pPr>
            <w:moveTo w:id="791" w:author="Blake Actkinson" w:date="2022-09-06T20:14:00Z">
              <w:r w:rsidRPr="009F4A0A">
                <w:rPr>
                  <w:rFonts w:ascii="Times" w:eastAsiaTheme="minorEastAsia" w:hAnsi="Times" w:cs="Times"/>
                </w:rPr>
                <w:t>493</w:t>
              </w:r>
            </w:moveTo>
          </w:p>
        </w:tc>
        <w:tc>
          <w:tcPr>
            <w:tcW w:w="0" w:type="dxa"/>
            <w:tcPrChange w:id="792" w:author="Blake Actkinson" w:date="2022-09-06T20:14:00Z">
              <w:tcPr>
                <w:tcW w:w="910" w:type="dxa"/>
              </w:tcPr>
            </w:tcPrChange>
          </w:tcPr>
          <w:p w14:paraId="3DD797A4"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93" w:author="Blake Actkinson" w:date="2022-09-06T20:14:00Z"/>
                <w:rFonts w:ascii="Times" w:eastAsiaTheme="minorEastAsia" w:hAnsi="Times" w:cs="Times"/>
              </w:rPr>
            </w:pPr>
            <w:moveTo w:id="794" w:author="Blake Actkinson" w:date="2022-09-06T20:14:00Z">
              <w:r w:rsidRPr="009F4A0A">
                <w:rPr>
                  <w:rFonts w:ascii="Times" w:eastAsiaTheme="minorEastAsia" w:hAnsi="Times" w:cs="Times"/>
                </w:rPr>
                <w:t>632</w:t>
              </w:r>
              <w:r>
                <w:rPr>
                  <w:rFonts w:ascii="Times" w:eastAsiaTheme="minorEastAsia" w:hAnsi="Times" w:cs="Times"/>
                </w:rPr>
                <w:t>6</w:t>
              </w:r>
            </w:moveTo>
          </w:p>
        </w:tc>
        <w:tc>
          <w:tcPr>
            <w:tcW w:w="0" w:type="dxa"/>
            <w:tcPrChange w:id="795" w:author="Blake Actkinson" w:date="2022-09-06T20:14:00Z">
              <w:tcPr>
                <w:tcW w:w="730" w:type="dxa"/>
              </w:tcPr>
            </w:tcPrChange>
          </w:tcPr>
          <w:p w14:paraId="12E1469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96" w:author="Blake Actkinson" w:date="2022-09-06T20:14:00Z"/>
                <w:rFonts w:ascii="Times" w:eastAsiaTheme="minorEastAsia" w:hAnsi="Times" w:cs="Times"/>
              </w:rPr>
            </w:pPr>
            <w:moveTo w:id="797" w:author="Blake Actkinson" w:date="2022-09-06T20:14:00Z">
              <w:r w:rsidRPr="009F4A0A">
                <w:rPr>
                  <w:rFonts w:ascii="Times" w:eastAsiaTheme="minorEastAsia" w:hAnsi="Times" w:cs="Times"/>
                </w:rPr>
                <w:t>17</w:t>
              </w:r>
              <w:r>
                <w:rPr>
                  <w:rFonts w:ascii="Times" w:eastAsiaTheme="minorEastAsia" w:hAnsi="Times" w:cs="Times"/>
                </w:rPr>
                <w:t>9</w:t>
              </w:r>
            </w:moveTo>
          </w:p>
        </w:tc>
        <w:tc>
          <w:tcPr>
            <w:tcW w:w="0" w:type="dxa"/>
            <w:tcPrChange w:id="798" w:author="Blake Actkinson" w:date="2022-09-06T20:14:00Z">
              <w:tcPr>
                <w:tcW w:w="766" w:type="dxa"/>
              </w:tcPr>
            </w:tcPrChange>
          </w:tcPr>
          <w:p w14:paraId="675F05A5"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799" w:author="Blake Actkinson" w:date="2022-09-06T20:14:00Z"/>
                <w:rFonts w:ascii="Times" w:eastAsiaTheme="minorEastAsia" w:hAnsi="Times" w:cs="Times"/>
              </w:rPr>
            </w:pPr>
            <w:moveTo w:id="800" w:author="Blake Actkinson" w:date="2022-09-06T20:14:00Z">
              <w:r w:rsidRPr="009F4A0A">
                <w:rPr>
                  <w:rFonts w:ascii="Times" w:eastAsiaTheme="minorEastAsia" w:hAnsi="Times" w:cs="Times"/>
                </w:rPr>
                <w:t>50244</w:t>
              </w:r>
            </w:moveTo>
          </w:p>
        </w:tc>
      </w:tr>
      <w:tr w:rsidR="00D34507" w14:paraId="5A2F4A32" w14:textId="77777777" w:rsidTr="00D34507">
        <w:tblPrEx>
          <w:tblPrExChange w:id="801" w:author="Blake Actkinson" w:date="2022-09-06T20:14:00Z">
            <w:tblPrEx>
              <w:jc w:val="left"/>
            </w:tblPrEx>
          </w:tblPrExChange>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9" w:type="dxa"/>
            <w:gridSpan w:val="5"/>
            <w:tcPrChange w:id="802" w:author="Blake Actkinson" w:date="2022-09-06T20:14:00Z">
              <w:tcPr>
                <w:tcW w:w="4049" w:type="dxa"/>
                <w:gridSpan w:val="5"/>
              </w:tcPr>
            </w:tcPrChange>
          </w:tcPr>
          <w:p w14:paraId="1A30B8D4"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803" w:author="Blake Actkinson" w:date="2022-09-06T20:14:00Z"/>
                <w:rFonts w:ascii="Times" w:eastAsiaTheme="minorEastAsia" w:hAnsi="Times" w:cs="Times"/>
              </w:rPr>
            </w:pPr>
            <w:moveTo w:id="804" w:author="Blake Actkinson" w:date="2022-09-06T20:14:00Z">
              <w:r w:rsidRPr="009F4A0A">
                <w:rPr>
                  <w:rFonts w:ascii="Times" w:eastAsiaTheme="minorEastAsia" w:hAnsi="Times" w:cs="Times"/>
                </w:rPr>
                <w:t>QOR</w:t>
              </w:r>
            </w:moveTo>
          </w:p>
        </w:tc>
      </w:tr>
      <w:tr w:rsidR="00D34507" w14:paraId="427F3793" w14:textId="77777777" w:rsidTr="00D34507">
        <w:trPr>
          <w:jc w:val="center"/>
          <w:trPrChange w:id="805"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806" w:author="Blake Actkinson" w:date="2022-09-06T20:14:00Z">
              <w:tcPr>
                <w:tcW w:w="852" w:type="dxa"/>
              </w:tcPr>
            </w:tcPrChange>
          </w:tcPr>
          <w:p w14:paraId="633E4E4F" w14:textId="77777777" w:rsidR="00D34507" w:rsidRPr="009F4A0A" w:rsidRDefault="00D34507" w:rsidP="00D34507">
            <w:pPr>
              <w:rPr>
                <w:moveTo w:id="807" w:author="Blake Actkinson" w:date="2022-09-06T20:14:00Z"/>
                <w:rFonts w:ascii="Times" w:eastAsiaTheme="minorEastAsia" w:hAnsi="Times" w:cs="Times"/>
              </w:rPr>
            </w:pPr>
            <w:moveTo w:id="808" w:author="Blake Actkinson" w:date="2022-09-06T20:14:00Z">
              <w:r w:rsidRPr="009F4A0A">
                <w:rPr>
                  <w:rFonts w:ascii="Times" w:eastAsiaTheme="minorEastAsia" w:hAnsi="Times" w:cs="Times"/>
                </w:rPr>
                <w:t>1</w:t>
              </w:r>
              <w:r w:rsidRPr="009F4A0A">
                <w:rPr>
                  <w:rFonts w:ascii="Times" w:eastAsiaTheme="minorEastAsia" w:hAnsi="Times" w:cs="Times"/>
                  <w:vertAlign w:val="superscript"/>
                </w:rPr>
                <w:t>st</w:t>
              </w:r>
              <w:r w:rsidRPr="009F4A0A">
                <w:rPr>
                  <w:rFonts w:ascii="Times" w:eastAsiaTheme="minorEastAsia" w:hAnsi="Times" w:cs="Times"/>
                </w:rPr>
                <w:t xml:space="preserve"> cluster</w:t>
              </w:r>
            </w:moveTo>
          </w:p>
        </w:tc>
        <w:tc>
          <w:tcPr>
            <w:tcW w:w="0" w:type="dxa"/>
            <w:tcPrChange w:id="809" w:author="Blake Actkinson" w:date="2022-09-06T20:14:00Z">
              <w:tcPr>
                <w:tcW w:w="791" w:type="dxa"/>
              </w:tcPr>
            </w:tcPrChange>
          </w:tcPr>
          <w:p w14:paraId="684F06FC"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810" w:author="Blake Actkinson" w:date="2022-09-06T20:14:00Z"/>
                <w:rFonts w:ascii="Times" w:eastAsiaTheme="minorEastAsia" w:hAnsi="Times" w:cs="Times"/>
              </w:rPr>
            </w:pPr>
            <w:moveTo w:id="811" w:author="Blake Actkinson" w:date="2022-09-06T20:14:00Z">
              <w:r w:rsidRPr="009F4A0A">
                <w:rPr>
                  <w:rFonts w:ascii="Times" w:eastAsiaTheme="minorEastAsia" w:hAnsi="Times" w:cs="Times"/>
                </w:rPr>
                <w:t>547</w:t>
              </w:r>
            </w:moveTo>
          </w:p>
        </w:tc>
        <w:tc>
          <w:tcPr>
            <w:tcW w:w="0" w:type="dxa"/>
            <w:tcPrChange w:id="812" w:author="Blake Actkinson" w:date="2022-09-06T20:14:00Z">
              <w:tcPr>
                <w:tcW w:w="910" w:type="dxa"/>
              </w:tcPr>
            </w:tcPrChange>
          </w:tcPr>
          <w:p w14:paraId="3ACBED08"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13" w:author="Blake Actkinson" w:date="2022-09-06T20:14:00Z"/>
                <w:rFonts w:ascii="Times" w:eastAsiaTheme="minorEastAsia" w:hAnsi="Times" w:cs="Times"/>
              </w:rPr>
            </w:pPr>
            <w:moveTo w:id="814" w:author="Blake Actkinson" w:date="2022-09-06T20:14:00Z">
              <w:r w:rsidRPr="009F4A0A">
                <w:rPr>
                  <w:rFonts w:ascii="Times" w:eastAsiaTheme="minorEastAsia" w:hAnsi="Times" w:cs="Times"/>
                </w:rPr>
                <w:t>2142</w:t>
              </w:r>
            </w:moveTo>
          </w:p>
        </w:tc>
        <w:tc>
          <w:tcPr>
            <w:tcW w:w="0" w:type="dxa"/>
            <w:tcPrChange w:id="815" w:author="Blake Actkinson" w:date="2022-09-06T20:14:00Z">
              <w:tcPr>
                <w:tcW w:w="730" w:type="dxa"/>
              </w:tcPr>
            </w:tcPrChange>
          </w:tcPr>
          <w:p w14:paraId="3C510C92"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16" w:author="Blake Actkinson" w:date="2022-09-06T20:14:00Z"/>
                <w:rFonts w:ascii="Times" w:eastAsiaTheme="minorEastAsia" w:hAnsi="Times" w:cs="Times"/>
              </w:rPr>
            </w:pPr>
            <w:moveTo w:id="817" w:author="Blake Actkinson" w:date="2022-09-06T20:14:00Z">
              <w:r w:rsidRPr="009F4A0A">
                <w:rPr>
                  <w:rFonts w:ascii="Times" w:eastAsiaTheme="minorEastAsia" w:hAnsi="Times" w:cs="Times"/>
                </w:rPr>
                <w:t>83</w:t>
              </w:r>
            </w:moveTo>
          </w:p>
        </w:tc>
        <w:tc>
          <w:tcPr>
            <w:tcW w:w="0" w:type="dxa"/>
            <w:tcPrChange w:id="818" w:author="Blake Actkinson" w:date="2022-09-06T20:14:00Z">
              <w:tcPr>
                <w:tcW w:w="766" w:type="dxa"/>
              </w:tcPr>
            </w:tcPrChange>
          </w:tcPr>
          <w:p w14:paraId="0C5C0D84"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19" w:author="Blake Actkinson" w:date="2022-09-06T20:14:00Z"/>
                <w:rFonts w:ascii="Times" w:eastAsiaTheme="minorEastAsia" w:hAnsi="Times" w:cs="Times"/>
              </w:rPr>
            </w:pPr>
            <w:moveTo w:id="820" w:author="Blake Actkinson" w:date="2022-09-06T20:14:00Z">
              <w:r w:rsidRPr="009F4A0A">
                <w:rPr>
                  <w:rFonts w:ascii="Times" w:eastAsiaTheme="minorEastAsia" w:hAnsi="Times" w:cs="Times"/>
                </w:rPr>
                <w:t>1746</w:t>
              </w:r>
              <w:r>
                <w:rPr>
                  <w:rFonts w:ascii="Times" w:eastAsiaTheme="minorEastAsia" w:hAnsi="Times" w:cs="Times"/>
                </w:rPr>
                <w:t>3</w:t>
              </w:r>
            </w:moveTo>
          </w:p>
        </w:tc>
      </w:tr>
      <w:tr w:rsidR="00D34507" w14:paraId="1B68ED59" w14:textId="77777777" w:rsidTr="00D34507">
        <w:trPr>
          <w:cnfStyle w:val="000000100000" w:firstRow="0" w:lastRow="0" w:firstColumn="0" w:lastColumn="0" w:oddVBand="0" w:evenVBand="0" w:oddHBand="1" w:evenHBand="0" w:firstRowFirstColumn="0" w:firstRowLastColumn="0" w:lastRowFirstColumn="0" w:lastRowLastColumn="0"/>
          <w:jc w:val="center"/>
          <w:trPrChange w:id="821"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822" w:author="Blake Actkinson" w:date="2022-09-06T20:14:00Z">
              <w:tcPr>
                <w:tcW w:w="852" w:type="dxa"/>
              </w:tcPr>
            </w:tcPrChange>
          </w:tcPr>
          <w:p w14:paraId="2583EC34"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823" w:author="Blake Actkinson" w:date="2022-09-06T20:14:00Z"/>
                <w:rFonts w:ascii="Times" w:eastAsiaTheme="minorEastAsia" w:hAnsi="Times" w:cs="Times"/>
              </w:rPr>
            </w:pPr>
            <w:moveTo w:id="824" w:author="Blake Actkinson" w:date="2022-09-06T20:14:00Z">
              <w:r w:rsidRPr="009F4A0A">
                <w:rPr>
                  <w:rFonts w:ascii="Times" w:eastAsiaTheme="minorEastAsia" w:hAnsi="Times" w:cs="Times"/>
                </w:rPr>
                <w:t>2</w:t>
              </w:r>
              <w:r w:rsidRPr="009F4A0A">
                <w:rPr>
                  <w:rFonts w:ascii="Times" w:eastAsiaTheme="minorEastAsia" w:hAnsi="Times" w:cs="Times"/>
                  <w:vertAlign w:val="superscript"/>
                </w:rPr>
                <w:t>nd</w:t>
              </w:r>
              <w:r w:rsidRPr="009F4A0A">
                <w:rPr>
                  <w:rFonts w:ascii="Times" w:eastAsiaTheme="minorEastAsia" w:hAnsi="Times" w:cs="Times"/>
                </w:rPr>
                <w:t xml:space="preserve"> cluster</w:t>
              </w:r>
            </w:moveTo>
          </w:p>
        </w:tc>
        <w:tc>
          <w:tcPr>
            <w:tcW w:w="0" w:type="dxa"/>
            <w:tcPrChange w:id="825" w:author="Blake Actkinson" w:date="2022-09-06T20:14:00Z">
              <w:tcPr>
                <w:tcW w:w="791" w:type="dxa"/>
              </w:tcPr>
            </w:tcPrChange>
          </w:tcPr>
          <w:p w14:paraId="51094CA6" w14:textId="77777777" w:rsidR="00D34507" w:rsidRPr="009F4A0A" w:rsidRDefault="00D34507" w:rsidP="00D34507">
            <w:pPr>
              <w:jc w:val="left"/>
              <w:cnfStyle w:val="000000100000" w:firstRow="0" w:lastRow="0" w:firstColumn="0" w:lastColumn="0" w:oddVBand="0" w:evenVBand="0" w:oddHBand="1" w:evenHBand="0" w:firstRowFirstColumn="0" w:firstRowLastColumn="0" w:lastRowFirstColumn="0" w:lastRowLastColumn="0"/>
              <w:rPr>
                <w:moveTo w:id="826" w:author="Blake Actkinson" w:date="2022-09-06T20:14:00Z"/>
                <w:rFonts w:ascii="Times" w:eastAsiaTheme="minorEastAsia" w:hAnsi="Times" w:cs="Times"/>
              </w:rPr>
            </w:pPr>
            <w:moveTo w:id="827" w:author="Blake Actkinson" w:date="2022-09-06T20:14:00Z">
              <w:r w:rsidRPr="009F4A0A">
                <w:rPr>
                  <w:rFonts w:ascii="Times" w:eastAsiaTheme="minorEastAsia" w:hAnsi="Times" w:cs="Times"/>
                </w:rPr>
                <w:t>44</w:t>
              </w:r>
              <w:r>
                <w:rPr>
                  <w:rFonts w:ascii="Times" w:eastAsiaTheme="minorEastAsia" w:hAnsi="Times" w:cs="Times"/>
                </w:rPr>
                <w:t>4</w:t>
              </w:r>
            </w:moveTo>
          </w:p>
        </w:tc>
        <w:tc>
          <w:tcPr>
            <w:tcW w:w="0" w:type="dxa"/>
            <w:tcPrChange w:id="828" w:author="Blake Actkinson" w:date="2022-09-06T20:14:00Z">
              <w:tcPr>
                <w:tcW w:w="910" w:type="dxa"/>
              </w:tcPr>
            </w:tcPrChange>
          </w:tcPr>
          <w:p w14:paraId="6CCE5A43"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829" w:author="Blake Actkinson" w:date="2022-09-06T20:14:00Z"/>
                <w:rFonts w:ascii="Times" w:eastAsiaTheme="minorEastAsia" w:hAnsi="Times" w:cs="Times"/>
              </w:rPr>
            </w:pPr>
            <w:moveTo w:id="830" w:author="Blake Actkinson" w:date="2022-09-06T20:14:00Z">
              <w:r w:rsidRPr="009F4A0A">
                <w:rPr>
                  <w:rFonts w:ascii="Times" w:eastAsiaTheme="minorEastAsia" w:hAnsi="Times" w:cs="Times"/>
                </w:rPr>
                <w:t>1597</w:t>
              </w:r>
            </w:moveTo>
          </w:p>
        </w:tc>
        <w:tc>
          <w:tcPr>
            <w:tcW w:w="0" w:type="dxa"/>
            <w:tcPrChange w:id="831" w:author="Blake Actkinson" w:date="2022-09-06T20:14:00Z">
              <w:tcPr>
                <w:tcW w:w="730" w:type="dxa"/>
              </w:tcPr>
            </w:tcPrChange>
          </w:tcPr>
          <w:p w14:paraId="4369B400"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832" w:author="Blake Actkinson" w:date="2022-09-06T20:14:00Z"/>
                <w:rFonts w:ascii="Times" w:eastAsiaTheme="minorEastAsia" w:hAnsi="Times" w:cs="Times"/>
              </w:rPr>
            </w:pPr>
            <w:moveTo w:id="833" w:author="Blake Actkinson" w:date="2022-09-06T20:14:00Z">
              <w:r w:rsidRPr="009F4A0A">
                <w:rPr>
                  <w:rFonts w:ascii="Times" w:eastAsiaTheme="minorEastAsia" w:hAnsi="Times" w:cs="Times"/>
                </w:rPr>
                <w:t>4</w:t>
              </w:r>
              <w:r>
                <w:rPr>
                  <w:rFonts w:ascii="Times" w:eastAsiaTheme="minorEastAsia" w:hAnsi="Times" w:cs="Times"/>
                </w:rPr>
                <w:t>2</w:t>
              </w:r>
            </w:moveTo>
          </w:p>
        </w:tc>
        <w:tc>
          <w:tcPr>
            <w:tcW w:w="0" w:type="dxa"/>
            <w:tcPrChange w:id="834" w:author="Blake Actkinson" w:date="2022-09-06T20:14:00Z">
              <w:tcPr>
                <w:tcW w:w="766" w:type="dxa"/>
              </w:tcPr>
            </w:tcPrChange>
          </w:tcPr>
          <w:p w14:paraId="492B40FC"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835" w:author="Blake Actkinson" w:date="2022-09-06T20:14:00Z"/>
                <w:rFonts w:ascii="Times" w:eastAsiaTheme="minorEastAsia" w:hAnsi="Times" w:cs="Times"/>
              </w:rPr>
            </w:pPr>
            <w:moveTo w:id="836" w:author="Blake Actkinson" w:date="2022-09-06T20:14:00Z">
              <w:r w:rsidRPr="009F4A0A">
                <w:rPr>
                  <w:rFonts w:ascii="Times" w:eastAsiaTheme="minorEastAsia" w:hAnsi="Times" w:cs="Times"/>
                </w:rPr>
                <w:t>1661</w:t>
              </w:r>
              <w:r>
                <w:rPr>
                  <w:rFonts w:ascii="Times" w:eastAsiaTheme="minorEastAsia" w:hAnsi="Times" w:cs="Times"/>
                </w:rPr>
                <w:t>6</w:t>
              </w:r>
            </w:moveTo>
          </w:p>
        </w:tc>
      </w:tr>
      <w:tr w:rsidR="00D34507" w14:paraId="5DA3F7D0" w14:textId="77777777" w:rsidTr="00D34507">
        <w:trPr>
          <w:jc w:val="center"/>
          <w:trPrChange w:id="837"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838" w:author="Blake Actkinson" w:date="2022-09-06T20:14:00Z">
              <w:tcPr>
                <w:tcW w:w="852" w:type="dxa"/>
              </w:tcPr>
            </w:tcPrChange>
          </w:tcPr>
          <w:p w14:paraId="23663518" w14:textId="77777777" w:rsidR="00D34507" w:rsidRPr="009F4A0A" w:rsidRDefault="00D34507" w:rsidP="00D34507">
            <w:pPr>
              <w:rPr>
                <w:moveTo w:id="839" w:author="Blake Actkinson" w:date="2022-09-06T20:14:00Z"/>
                <w:rFonts w:ascii="Times" w:eastAsiaTheme="minorEastAsia" w:hAnsi="Times" w:cs="Times"/>
              </w:rPr>
            </w:pPr>
            <w:moveTo w:id="840" w:author="Blake Actkinson" w:date="2022-09-06T20:14:00Z">
              <w:r w:rsidRPr="009F4A0A">
                <w:rPr>
                  <w:rFonts w:ascii="Times" w:eastAsiaTheme="minorEastAsia" w:hAnsi="Times" w:cs="Times"/>
                </w:rPr>
                <w:t>3</w:t>
              </w:r>
              <w:r w:rsidRPr="009F4A0A">
                <w:rPr>
                  <w:rFonts w:ascii="Times" w:eastAsiaTheme="minorEastAsia" w:hAnsi="Times" w:cs="Times"/>
                  <w:vertAlign w:val="superscript"/>
                </w:rPr>
                <w:t>rd</w:t>
              </w:r>
              <w:r w:rsidRPr="009F4A0A">
                <w:rPr>
                  <w:rFonts w:ascii="Times" w:eastAsiaTheme="minorEastAsia" w:hAnsi="Times" w:cs="Times"/>
                </w:rPr>
                <w:t xml:space="preserve"> cluster</w:t>
              </w:r>
            </w:moveTo>
          </w:p>
        </w:tc>
        <w:tc>
          <w:tcPr>
            <w:tcW w:w="0" w:type="dxa"/>
            <w:tcPrChange w:id="841" w:author="Blake Actkinson" w:date="2022-09-06T20:14:00Z">
              <w:tcPr>
                <w:tcW w:w="791" w:type="dxa"/>
              </w:tcPr>
            </w:tcPrChange>
          </w:tcPr>
          <w:p w14:paraId="230F9151"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842" w:author="Blake Actkinson" w:date="2022-09-06T20:14:00Z"/>
                <w:rFonts w:ascii="Times" w:eastAsiaTheme="minorEastAsia" w:hAnsi="Times" w:cs="Times"/>
              </w:rPr>
            </w:pPr>
            <w:moveTo w:id="843" w:author="Blake Actkinson" w:date="2022-09-06T20:14:00Z">
              <w:r w:rsidRPr="009F4A0A">
                <w:rPr>
                  <w:rFonts w:ascii="Times" w:eastAsiaTheme="minorEastAsia" w:hAnsi="Times" w:cs="Times"/>
                </w:rPr>
                <w:t>49</w:t>
              </w:r>
              <w:r>
                <w:rPr>
                  <w:rFonts w:ascii="Times" w:eastAsiaTheme="minorEastAsia" w:hAnsi="Times" w:cs="Times"/>
                </w:rPr>
                <w:t>5</w:t>
              </w:r>
            </w:moveTo>
          </w:p>
        </w:tc>
        <w:tc>
          <w:tcPr>
            <w:tcW w:w="0" w:type="dxa"/>
            <w:tcPrChange w:id="844" w:author="Blake Actkinson" w:date="2022-09-06T20:14:00Z">
              <w:tcPr>
                <w:tcW w:w="910" w:type="dxa"/>
              </w:tcPr>
            </w:tcPrChange>
          </w:tcPr>
          <w:p w14:paraId="2746A1BA"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45" w:author="Blake Actkinson" w:date="2022-09-06T20:14:00Z"/>
                <w:rFonts w:ascii="Times" w:eastAsiaTheme="minorEastAsia" w:hAnsi="Times" w:cs="Times"/>
              </w:rPr>
            </w:pPr>
            <w:moveTo w:id="846" w:author="Blake Actkinson" w:date="2022-09-06T20:14:00Z">
              <w:r w:rsidRPr="009F4A0A">
                <w:rPr>
                  <w:rFonts w:ascii="Times" w:eastAsiaTheme="minorEastAsia" w:hAnsi="Times" w:cs="Times"/>
                </w:rPr>
                <w:t>663</w:t>
              </w:r>
              <w:r>
                <w:rPr>
                  <w:rFonts w:ascii="Times" w:eastAsiaTheme="minorEastAsia" w:hAnsi="Times" w:cs="Times"/>
                </w:rPr>
                <w:t>9</w:t>
              </w:r>
            </w:moveTo>
          </w:p>
        </w:tc>
        <w:tc>
          <w:tcPr>
            <w:tcW w:w="0" w:type="dxa"/>
            <w:tcPrChange w:id="847" w:author="Blake Actkinson" w:date="2022-09-06T20:14:00Z">
              <w:tcPr>
                <w:tcW w:w="730" w:type="dxa"/>
              </w:tcPr>
            </w:tcPrChange>
          </w:tcPr>
          <w:p w14:paraId="5BB7131E"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48" w:author="Blake Actkinson" w:date="2022-09-06T20:14:00Z"/>
                <w:rFonts w:ascii="Times" w:eastAsiaTheme="minorEastAsia" w:hAnsi="Times" w:cs="Times"/>
              </w:rPr>
            </w:pPr>
            <w:moveTo w:id="849" w:author="Blake Actkinson" w:date="2022-09-06T20:14:00Z">
              <w:r w:rsidRPr="009F4A0A">
                <w:rPr>
                  <w:rFonts w:ascii="Times" w:eastAsiaTheme="minorEastAsia" w:hAnsi="Times" w:cs="Times"/>
                </w:rPr>
                <w:t>184</w:t>
              </w:r>
            </w:moveTo>
          </w:p>
        </w:tc>
        <w:tc>
          <w:tcPr>
            <w:tcW w:w="0" w:type="dxa"/>
            <w:tcPrChange w:id="850" w:author="Blake Actkinson" w:date="2022-09-06T20:14:00Z">
              <w:tcPr>
                <w:tcW w:w="766" w:type="dxa"/>
              </w:tcPr>
            </w:tcPrChange>
          </w:tcPr>
          <w:p w14:paraId="196548BB"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851" w:author="Blake Actkinson" w:date="2022-09-06T20:14:00Z"/>
                <w:rFonts w:ascii="Times" w:eastAsiaTheme="minorEastAsia" w:hAnsi="Times" w:cs="Times"/>
              </w:rPr>
            </w:pPr>
            <w:moveTo w:id="852" w:author="Blake Actkinson" w:date="2022-09-06T20:14:00Z">
              <w:r w:rsidRPr="009F4A0A">
                <w:rPr>
                  <w:rFonts w:ascii="Times" w:eastAsiaTheme="minorEastAsia" w:hAnsi="Times" w:cs="Times"/>
                </w:rPr>
                <w:t>51112</w:t>
              </w:r>
            </w:moveTo>
          </w:p>
        </w:tc>
      </w:tr>
      <w:moveToRangeEnd w:id="736"/>
    </w:tbl>
    <w:p w14:paraId="145A6C8A" w14:textId="6C02A77F" w:rsidR="00573553" w:rsidRDefault="00573553" w:rsidP="009729B3">
      <w:pPr>
        <w:pStyle w:val="TAMainText"/>
      </w:pPr>
    </w:p>
    <w:tbl>
      <w:tblPr>
        <w:tblStyle w:val="PlainTable2"/>
        <w:tblW w:w="0" w:type="auto"/>
        <w:jc w:val="center"/>
        <w:tblLook w:val="04A0" w:firstRow="1" w:lastRow="0" w:firstColumn="1" w:lastColumn="0" w:noHBand="0" w:noVBand="1"/>
        <w:tblPrChange w:id="853" w:author="Blake Actkinson" w:date="2022-09-06T20:14:00Z">
          <w:tblPr>
            <w:tblStyle w:val="PlainTable2"/>
            <w:tblpPr w:leftFromText="180" w:rightFromText="180" w:vertAnchor="page" w:horzAnchor="margin" w:tblpXSpec="center" w:tblpY="5821"/>
            <w:tblW w:w="0" w:type="auto"/>
            <w:tblLook w:val="04A0" w:firstRow="1" w:lastRow="0" w:firstColumn="1" w:lastColumn="0" w:noHBand="0" w:noVBand="1"/>
          </w:tblPr>
        </w:tblPrChange>
      </w:tblPr>
      <w:tblGrid>
        <w:gridCol w:w="852"/>
        <w:gridCol w:w="791"/>
        <w:gridCol w:w="910"/>
        <w:gridCol w:w="730"/>
        <w:gridCol w:w="766"/>
        <w:tblGridChange w:id="854">
          <w:tblGrid>
            <w:gridCol w:w="2248"/>
            <w:gridCol w:w="1438"/>
            <w:gridCol w:w="1534"/>
            <w:gridCol w:w="1342"/>
            <w:gridCol w:w="1439"/>
          </w:tblGrid>
        </w:tblGridChange>
      </w:tblGrid>
      <w:tr w:rsidR="00573553" w:rsidDel="00C40E97" w14:paraId="335718F5" w14:textId="5E20DA08" w:rsidTr="00D34507">
        <w:trPr>
          <w:cnfStyle w:val="100000000000" w:firstRow="1" w:lastRow="0" w:firstColumn="0" w:lastColumn="0" w:oddVBand="0" w:evenVBand="0" w:oddHBand="0" w:evenHBand="0" w:firstRowFirstColumn="0" w:firstRowLastColumn="0" w:lastRowFirstColumn="0" w:lastRowLastColumn="0"/>
          <w:jc w:val="center"/>
          <w:del w:id="855"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856" w:author="Blake Actkinson" w:date="2022-09-06T20:14:00Z">
              <w:tcPr>
                <w:tcW w:w="2248" w:type="dxa"/>
              </w:tcPr>
            </w:tcPrChange>
          </w:tcPr>
          <w:p w14:paraId="0260DE33" w14:textId="7FEE3C4C" w:rsidR="00573553" w:rsidRPr="009F4A0A" w:rsidDel="00C40E97" w:rsidRDefault="00573553" w:rsidP="00D34507">
            <w:pPr>
              <w:cnfStyle w:val="101000000000" w:firstRow="1" w:lastRow="0" w:firstColumn="1" w:lastColumn="0" w:oddVBand="0" w:evenVBand="0" w:oddHBand="0" w:evenHBand="0" w:firstRowFirstColumn="0" w:firstRowLastColumn="0" w:lastRowFirstColumn="0" w:lastRowLastColumn="0"/>
              <w:rPr>
                <w:del w:id="857" w:author="Blake Actkinson" w:date="2022-09-07T21:02:00Z"/>
                <w:moveFrom w:id="858" w:author="Blake Actkinson" w:date="2022-09-06T20:14:00Z"/>
                <w:rFonts w:ascii="Times" w:eastAsiaTheme="minorEastAsia" w:hAnsi="Times" w:cs="Times"/>
              </w:rPr>
            </w:pPr>
            <w:moveFromRangeStart w:id="859" w:author="Blake Actkinson" w:date="2022-09-06T20:14:00Z" w:name="move113387676"/>
          </w:p>
        </w:tc>
        <w:tc>
          <w:tcPr>
            <w:tcW w:w="0" w:type="dxa"/>
            <w:tcPrChange w:id="860" w:author="Blake Actkinson" w:date="2022-09-06T20:14:00Z">
              <w:tcPr>
                <w:tcW w:w="1438" w:type="dxa"/>
              </w:tcPr>
            </w:tcPrChange>
          </w:tcPr>
          <w:p w14:paraId="5938F47C" w14:textId="718C30B5" w:rsidR="00573553" w:rsidRPr="009F4A0A" w:rsidDel="00C40E97" w:rsidRDefault="00000000" w:rsidP="00D34507">
            <w:pPr>
              <w:pStyle w:val="TCTableBody"/>
              <w:jc w:val="left"/>
              <w:cnfStyle w:val="100000000000" w:firstRow="1" w:lastRow="0" w:firstColumn="0" w:lastColumn="0" w:oddVBand="0" w:evenVBand="0" w:oddHBand="0" w:evenHBand="0" w:firstRowFirstColumn="0" w:firstRowLastColumn="0" w:lastRowFirstColumn="0" w:lastRowLastColumn="0"/>
              <w:rPr>
                <w:del w:id="861" w:author="Blake Actkinson" w:date="2022-09-07T21:02:00Z"/>
                <w:moveFrom w:id="862" w:author="Blake Actkinson" w:date="2022-09-06T20:14:00Z"/>
                <w:rFonts w:ascii="Times" w:eastAsia="Times New Roman" w:hAnsi="Times" w:cs="Times"/>
              </w:rPr>
            </w:pPr>
            <m:oMath>
              <m:sSub>
                <m:sSubPr>
                  <m:ctrlPr>
                    <w:del w:id="863" w:author="Blake Actkinson" w:date="2022-09-07T21:02:00Z">
                      <w:rPr>
                        <w:rFonts w:ascii="Cambria Math" w:hAnsi="Cambria Math" w:cs="Times"/>
                        <w:i/>
                      </w:rPr>
                    </w:del>
                  </m:ctrlPr>
                </m:sSubPr>
                <m:e>
                  <m:r>
                    <w:del w:id="864" w:author="Blake Actkinson" w:date="2022-09-07T21:02:00Z">
                      <m:rPr>
                        <m:nor/>
                      </m:rPr>
                      <w:rPr>
                        <w:rFonts w:ascii="Times" w:hAnsi="Times" w:cs="Times"/>
                      </w:rPr>
                      <m:t>CO</m:t>
                    </w:del>
                  </m:r>
                  <m:ctrlPr>
                    <w:del w:id="865" w:author="Blake Actkinson" w:date="2022-09-07T21:02:00Z">
                      <w:rPr>
                        <w:rFonts w:ascii="Cambria Math" w:hAnsi="Cambria Math" w:cs="Times"/>
                      </w:rPr>
                    </w:del>
                  </m:ctrlPr>
                </m:e>
                <m:sub>
                  <m:r>
                    <w:del w:id="866" w:author="Blake Actkinson" w:date="2022-09-07T21:02:00Z">
                      <m:rPr>
                        <m:nor/>
                      </m:rPr>
                      <w:rPr>
                        <w:rFonts w:ascii="Times" w:hAnsi="Times" w:cs="Times"/>
                      </w:rPr>
                      <m:t>2</m:t>
                    </w:del>
                  </m:r>
                </m:sub>
              </m:sSub>
            </m:oMath>
            <w:moveFrom w:id="867" w:author="Blake Actkinson" w:date="2022-09-06T20:14:00Z">
              <w:del w:id="868" w:author="Blake Actkinson" w:date="2022-09-07T21:02:00Z">
                <w:r w:rsidR="00573553" w:rsidDel="00C40E97">
                  <w:rPr>
                    <w:rFonts w:ascii="Times" w:eastAsiaTheme="minorEastAsia" w:hAnsi="Times" w:cs="Times"/>
                  </w:rPr>
                  <w:delText xml:space="preserve"> </w:delText>
                </w:r>
                <w:r w:rsidR="00573553" w:rsidRPr="009F4A0A" w:rsidDel="00C40E97">
                  <w:rPr>
                    <w:rFonts w:ascii="Times" w:hAnsi="Times" w:cs="Times"/>
                  </w:rPr>
                  <w:delText>(ppm)</w:delText>
                </w:r>
              </w:del>
            </w:moveFrom>
          </w:p>
        </w:tc>
        <w:tc>
          <w:tcPr>
            <w:tcW w:w="0" w:type="dxa"/>
            <w:tcPrChange w:id="869" w:author="Blake Actkinson" w:date="2022-09-06T20:14:00Z">
              <w:tcPr>
                <w:tcW w:w="1534" w:type="dxa"/>
              </w:tcPr>
            </w:tcPrChange>
          </w:tcPr>
          <w:p w14:paraId="79082E75" w14:textId="2A358EC2" w:rsidR="00573553" w:rsidRPr="009F4A0A" w:rsidDel="00C40E97" w:rsidRDefault="00573553" w:rsidP="00D34507">
            <w:pPr>
              <w:cnfStyle w:val="100000000000" w:firstRow="1" w:lastRow="0" w:firstColumn="0" w:lastColumn="0" w:oddVBand="0" w:evenVBand="0" w:oddHBand="0" w:evenHBand="0" w:firstRowFirstColumn="0" w:firstRowLastColumn="0" w:lastRowFirstColumn="0" w:lastRowLastColumn="0"/>
              <w:rPr>
                <w:del w:id="870" w:author="Blake Actkinson" w:date="2022-09-07T21:02:00Z"/>
                <w:moveFrom w:id="871" w:author="Blake Actkinson" w:date="2022-09-06T20:14:00Z"/>
                <w:rFonts w:ascii="Times" w:eastAsiaTheme="minorEastAsia" w:hAnsi="Times" w:cs="Times"/>
              </w:rPr>
            </w:pPr>
            <w:moveFrom w:id="872" w:author="Blake Actkinson" w:date="2022-09-06T20:14:00Z">
              <w:del w:id="873" w:author="Blake Actkinson" w:date="2022-09-07T21:02:00Z">
                <w:r w:rsidRPr="009F4A0A" w:rsidDel="00C40E97">
                  <w:rPr>
                    <w:rFonts w:ascii="Times" w:eastAsiaTheme="minorEastAsia" w:hAnsi="Times" w:cs="Times"/>
                  </w:rPr>
                  <w:delText>BC (ng/m</w:delText>
                </w:r>
                <w:r w:rsidRPr="009F4A0A" w:rsidDel="00C40E97">
                  <w:rPr>
                    <w:rFonts w:ascii="Times" w:eastAsiaTheme="minorEastAsia" w:hAnsi="Times" w:cs="Times"/>
                    <w:vertAlign w:val="superscript"/>
                  </w:rPr>
                  <w:delText>3</w:delText>
                </w:r>
                <w:r w:rsidRPr="009F4A0A" w:rsidDel="00C40E97">
                  <w:rPr>
                    <w:rFonts w:ascii="Times" w:eastAsiaTheme="minorEastAsia" w:hAnsi="Times" w:cs="Times"/>
                  </w:rPr>
                  <w:delText>)</w:delText>
                </w:r>
              </w:del>
            </w:moveFrom>
          </w:p>
        </w:tc>
        <w:tc>
          <w:tcPr>
            <w:tcW w:w="0" w:type="dxa"/>
            <w:tcPrChange w:id="874" w:author="Blake Actkinson" w:date="2022-09-06T20:14:00Z">
              <w:tcPr>
                <w:tcW w:w="1342" w:type="dxa"/>
              </w:tcPr>
            </w:tcPrChange>
          </w:tcPr>
          <w:p w14:paraId="49EB478C" w14:textId="63B27DD1" w:rsidR="00573553" w:rsidRPr="009F4A0A" w:rsidDel="00C40E97" w:rsidRDefault="00000000" w:rsidP="00D34507">
            <w:pPr>
              <w:pStyle w:val="TCTableBody"/>
              <w:cnfStyle w:val="100000000000" w:firstRow="1" w:lastRow="0" w:firstColumn="0" w:lastColumn="0" w:oddVBand="0" w:evenVBand="0" w:oddHBand="0" w:evenHBand="0" w:firstRowFirstColumn="0" w:firstRowLastColumn="0" w:lastRowFirstColumn="0" w:lastRowLastColumn="0"/>
              <w:rPr>
                <w:del w:id="875" w:author="Blake Actkinson" w:date="2022-09-07T21:02:00Z"/>
                <w:moveFrom w:id="876" w:author="Blake Actkinson" w:date="2022-09-06T20:14:00Z"/>
                <w:rFonts w:ascii="Times" w:hAnsi="Times" w:cs="Times"/>
              </w:rPr>
            </w:pPr>
            <m:oMath>
              <m:sSub>
                <m:sSubPr>
                  <m:ctrlPr>
                    <w:del w:id="877" w:author="Blake Actkinson" w:date="2022-09-07T21:02:00Z">
                      <w:rPr>
                        <w:rFonts w:ascii="Cambria Math" w:hAnsi="Cambria Math" w:cs="Times"/>
                        <w:i/>
                      </w:rPr>
                    </w:del>
                  </m:ctrlPr>
                </m:sSubPr>
                <m:e>
                  <m:r>
                    <w:del w:id="878" w:author="Blake Actkinson" w:date="2022-09-07T21:02:00Z">
                      <m:rPr>
                        <m:nor/>
                      </m:rPr>
                      <w:rPr>
                        <w:rFonts w:ascii="Times" w:hAnsi="Times" w:cs="Times"/>
                      </w:rPr>
                      <m:t>NO</m:t>
                    </w:del>
                  </m:r>
                  <m:ctrlPr>
                    <w:del w:id="879" w:author="Blake Actkinson" w:date="2022-09-07T21:02:00Z">
                      <w:rPr>
                        <w:rFonts w:ascii="Cambria Math" w:hAnsi="Cambria Math" w:cs="Times"/>
                      </w:rPr>
                    </w:del>
                  </m:ctrlPr>
                </m:e>
                <m:sub>
                  <m:r>
                    <w:del w:id="880" w:author="Blake Actkinson" w:date="2022-09-07T21:02:00Z">
                      <m:rPr>
                        <m:nor/>
                      </m:rPr>
                      <w:rPr>
                        <w:rFonts w:ascii="Times" w:hAnsi="Times" w:cs="Times"/>
                      </w:rPr>
                      <m:t>x</m:t>
                    </w:del>
                  </m:r>
                </m:sub>
              </m:sSub>
            </m:oMath>
            <w:moveFrom w:id="881" w:author="Blake Actkinson" w:date="2022-09-06T20:14:00Z">
              <w:del w:id="882" w:author="Blake Actkinson" w:date="2022-09-07T21:02:00Z">
                <w:r w:rsidR="00573553" w:rsidDel="00C40E97">
                  <w:rPr>
                    <w:rFonts w:ascii="Times" w:eastAsiaTheme="minorEastAsia" w:hAnsi="Times" w:cs="Times"/>
                  </w:rPr>
                  <w:delText xml:space="preserve"> </w:delText>
                </w:r>
                <w:r w:rsidR="00573553" w:rsidRPr="009F4A0A" w:rsidDel="00C40E97">
                  <w:rPr>
                    <w:rFonts w:ascii="Times" w:hAnsi="Times" w:cs="Times"/>
                  </w:rPr>
                  <w:delText>(ppb)</w:delText>
                </w:r>
              </w:del>
            </w:moveFrom>
          </w:p>
        </w:tc>
        <w:tc>
          <w:tcPr>
            <w:tcW w:w="0" w:type="dxa"/>
            <w:tcPrChange w:id="883" w:author="Blake Actkinson" w:date="2022-09-06T20:14:00Z">
              <w:tcPr>
                <w:tcW w:w="1439" w:type="dxa"/>
              </w:tcPr>
            </w:tcPrChange>
          </w:tcPr>
          <w:p w14:paraId="6224A83D" w14:textId="5191B6DB" w:rsidR="00573553" w:rsidRPr="009F4A0A" w:rsidDel="00C40E97" w:rsidRDefault="00573553" w:rsidP="00D34507">
            <w:pPr>
              <w:cnfStyle w:val="100000000000" w:firstRow="1" w:lastRow="0" w:firstColumn="0" w:lastColumn="0" w:oddVBand="0" w:evenVBand="0" w:oddHBand="0" w:evenHBand="0" w:firstRowFirstColumn="0" w:firstRowLastColumn="0" w:lastRowFirstColumn="0" w:lastRowLastColumn="0"/>
              <w:rPr>
                <w:del w:id="884" w:author="Blake Actkinson" w:date="2022-09-07T21:02:00Z"/>
                <w:moveFrom w:id="885" w:author="Blake Actkinson" w:date="2022-09-06T20:14:00Z"/>
                <w:rFonts w:ascii="Times" w:eastAsiaTheme="minorEastAsia" w:hAnsi="Times" w:cs="Times"/>
              </w:rPr>
            </w:pPr>
            <w:moveFrom w:id="886" w:author="Blake Actkinson" w:date="2022-09-06T20:14:00Z">
              <w:del w:id="887" w:author="Blake Actkinson" w:date="2022-09-07T21:02:00Z">
                <w:r w:rsidRPr="009F4A0A" w:rsidDel="00C40E97">
                  <w:rPr>
                    <w:rFonts w:ascii="Times" w:eastAsiaTheme="minorEastAsia" w:hAnsi="Times" w:cs="Times"/>
                  </w:rPr>
                  <w:delText>UFP (p/cc)</w:delText>
                </w:r>
              </w:del>
            </w:moveFrom>
          </w:p>
        </w:tc>
      </w:tr>
      <w:tr w:rsidR="00573553" w:rsidDel="00C40E97" w14:paraId="5A2CE936" w14:textId="546CCFB0" w:rsidTr="00D34507">
        <w:trPr>
          <w:cnfStyle w:val="000000100000" w:firstRow="0" w:lastRow="0" w:firstColumn="0" w:lastColumn="0" w:oddVBand="0" w:evenVBand="0" w:oddHBand="1" w:evenHBand="0" w:firstRowFirstColumn="0" w:firstRowLastColumn="0" w:lastRowFirstColumn="0" w:lastRowLastColumn="0"/>
          <w:jc w:val="center"/>
          <w:del w:id="888"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gridSpan w:val="5"/>
            <w:tcPrChange w:id="889" w:author="Blake Actkinson" w:date="2022-09-06T20:14:00Z">
              <w:tcPr>
                <w:tcW w:w="8001" w:type="dxa"/>
                <w:gridSpan w:val="5"/>
              </w:tcPr>
            </w:tcPrChange>
          </w:tcPr>
          <w:p w14:paraId="2F653EF4" w14:textId="2D594305"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890" w:author="Blake Actkinson" w:date="2022-09-07T21:02:00Z"/>
                <w:moveFrom w:id="891" w:author="Blake Actkinson" w:date="2022-09-06T20:14:00Z"/>
                <w:rFonts w:ascii="Times" w:eastAsiaTheme="minorEastAsia" w:hAnsi="Times" w:cs="Times"/>
              </w:rPr>
            </w:pPr>
            <w:moveFrom w:id="892" w:author="Blake Actkinson" w:date="2022-09-06T20:14:00Z">
              <w:del w:id="893" w:author="Blake Actkinson" w:date="2022-09-07T21:02:00Z">
                <w:r w:rsidRPr="009F4A0A" w:rsidDel="00C40E97">
                  <w:rPr>
                    <w:rFonts w:ascii="Times" w:eastAsiaTheme="minorEastAsia" w:hAnsi="Times" w:cs="Times"/>
                  </w:rPr>
                  <w:delText>DBSCAN</w:delText>
                </w:r>
              </w:del>
            </w:moveFrom>
          </w:p>
        </w:tc>
      </w:tr>
      <w:tr w:rsidR="00573553" w:rsidDel="00C40E97" w14:paraId="4EAA6504" w14:textId="4CE914E5" w:rsidTr="00D34507">
        <w:trPr>
          <w:jc w:val="center"/>
          <w:del w:id="894"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895" w:author="Blake Actkinson" w:date="2022-09-06T20:14:00Z">
              <w:tcPr>
                <w:tcW w:w="2248" w:type="dxa"/>
              </w:tcPr>
            </w:tcPrChange>
          </w:tcPr>
          <w:p w14:paraId="07FB9CE7" w14:textId="6D68679B" w:rsidR="00573553" w:rsidRPr="009F4A0A" w:rsidDel="00C40E97" w:rsidRDefault="00573553" w:rsidP="00D34507">
            <w:pPr>
              <w:rPr>
                <w:del w:id="896" w:author="Blake Actkinson" w:date="2022-09-07T21:02:00Z"/>
                <w:moveFrom w:id="897" w:author="Blake Actkinson" w:date="2022-09-06T20:14:00Z"/>
                <w:rFonts w:ascii="Times" w:eastAsiaTheme="minorEastAsia" w:hAnsi="Times" w:cs="Times"/>
              </w:rPr>
            </w:pPr>
            <w:moveFrom w:id="898" w:author="Blake Actkinson" w:date="2022-09-06T20:14:00Z">
              <w:del w:id="899" w:author="Blake Actkinson" w:date="2022-09-07T21:02:00Z">
                <w:r w:rsidRPr="009F4A0A" w:rsidDel="00C40E97">
                  <w:rPr>
                    <w:rFonts w:ascii="Times" w:eastAsiaTheme="minorEastAsia" w:hAnsi="Times" w:cs="Times"/>
                  </w:rPr>
                  <w:delText>1</w:delText>
                </w:r>
                <w:r w:rsidRPr="009F4A0A" w:rsidDel="00C40E97">
                  <w:rPr>
                    <w:rFonts w:ascii="Times" w:eastAsiaTheme="minorEastAsia" w:hAnsi="Times" w:cs="Times"/>
                    <w:vertAlign w:val="superscript"/>
                  </w:rPr>
                  <w:delText>st</w:delText>
                </w:r>
                <w:r w:rsidRPr="009F4A0A" w:rsidDel="00C40E97">
                  <w:rPr>
                    <w:rFonts w:ascii="Times" w:eastAsiaTheme="minorEastAsia" w:hAnsi="Times" w:cs="Times"/>
                  </w:rPr>
                  <w:delText xml:space="preserve"> cluster</w:delText>
                </w:r>
              </w:del>
            </w:moveFrom>
          </w:p>
        </w:tc>
        <w:tc>
          <w:tcPr>
            <w:tcW w:w="0" w:type="dxa"/>
            <w:tcPrChange w:id="900" w:author="Blake Actkinson" w:date="2022-09-06T20:14:00Z">
              <w:tcPr>
                <w:tcW w:w="1438" w:type="dxa"/>
              </w:tcPr>
            </w:tcPrChange>
          </w:tcPr>
          <w:p w14:paraId="5ABF0D0D" w14:textId="595B88E3" w:rsidR="00573553" w:rsidRPr="00F9005D" w:rsidDel="00C40E97" w:rsidRDefault="00573553" w:rsidP="00D34507">
            <w:pPr>
              <w:pStyle w:val="TCTableBody"/>
              <w:jc w:val="left"/>
              <w:cnfStyle w:val="000000000000" w:firstRow="0" w:lastRow="0" w:firstColumn="0" w:lastColumn="0" w:oddVBand="0" w:evenVBand="0" w:oddHBand="0" w:evenHBand="0" w:firstRowFirstColumn="0" w:firstRowLastColumn="0" w:lastRowFirstColumn="0" w:lastRowLastColumn="0"/>
              <w:rPr>
                <w:del w:id="901" w:author="Blake Actkinson" w:date="2022-09-07T21:02:00Z"/>
                <w:moveFrom w:id="902" w:author="Blake Actkinson" w:date="2022-09-06T20:14:00Z"/>
                <w:rFonts w:ascii="Times" w:hAnsi="Times"/>
              </w:rPr>
            </w:pPr>
            <w:moveFrom w:id="903" w:author="Blake Actkinson" w:date="2022-09-06T20:14:00Z">
              <w:del w:id="904" w:author="Blake Actkinson" w:date="2022-09-07T21:02:00Z">
                <w:r w:rsidRPr="00F9005D" w:rsidDel="00C40E97">
                  <w:rPr>
                    <w:rFonts w:ascii="Times" w:hAnsi="Times"/>
                  </w:rPr>
                  <w:delText>55</w:delText>
                </w:r>
                <w:r w:rsidDel="00C40E97">
                  <w:rPr>
                    <w:rFonts w:ascii="Times" w:hAnsi="Times"/>
                  </w:rPr>
                  <w:delText>6</w:delText>
                </w:r>
              </w:del>
            </w:moveFrom>
          </w:p>
        </w:tc>
        <w:tc>
          <w:tcPr>
            <w:tcW w:w="0" w:type="dxa"/>
            <w:tcPrChange w:id="905" w:author="Blake Actkinson" w:date="2022-09-06T20:14:00Z">
              <w:tcPr>
                <w:tcW w:w="1534" w:type="dxa"/>
              </w:tcPr>
            </w:tcPrChange>
          </w:tcPr>
          <w:p w14:paraId="6E64A255" w14:textId="279F55BE"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06" w:author="Blake Actkinson" w:date="2022-09-07T21:02:00Z"/>
                <w:moveFrom w:id="907" w:author="Blake Actkinson" w:date="2022-09-06T20:14:00Z"/>
                <w:rFonts w:ascii="Times" w:eastAsiaTheme="minorEastAsia" w:hAnsi="Times" w:cs="Times"/>
              </w:rPr>
            </w:pPr>
            <w:moveFrom w:id="908" w:author="Blake Actkinson" w:date="2022-09-06T20:14:00Z">
              <w:del w:id="909" w:author="Blake Actkinson" w:date="2022-09-07T21:02:00Z">
                <w:r w:rsidRPr="009F4A0A" w:rsidDel="00C40E97">
                  <w:rPr>
                    <w:rFonts w:ascii="Times" w:eastAsiaTheme="minorEastAsia" w:hAnsi="Times" w:cs="Times"/>
                  </w:rPr>
                  <w:delText>189</w:delText>
                </w:r>
                <w:r w:rsidDel="00C40E97">
                  <w:rPr>
                    <w:rFonts w:ascii="Times" w:eastAsiaTheme="minorEastAsia" w:hAnsi="Times" w:cs="Times"/>
                  </w:rPr>
                  <w:delText>3</w:delText>
                </w:r>
              </w:del>
            </w:moveFrom>
          </w:p>
        </w:tc>
        <w:tc>
          <w:tcPr>
            <w:tcW w:w="0" w:type="dxa"/>
            <w:tcPrChange w:id="910" w:author="Blake Actkinson" w:date="2022-09-06T20:14:00Z">
              <w:tcPr>
                <w:tcW w:w="1342" w:type="dxa"/>
              </w:tcPr>
            </w:tcPrChange>
          </w:tcPr>
          <w:p w14:paraId="25B48553" w14:textId="26A9155E"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11" w:author="Blake Actkinson" w:date="2022-09-07T21:02:00Z"/>
                <w:moveFrom w:id="912" w:author="Blake Actkinson" w:date="2022-09-06T20:14:00Z"/>
                <w:rFonts w:ascii="Times" w:eastAsiaTheme="minorEastAsia" w:hAnsi="Times" w:cs="Times"/>
              </w:rPr>
            </w:pPr>
            <w:moveFrom w:id="913" w:author="Blake Actkinson" w:date="2022-09-06T20:14:00Z">
              <w:del w:id="914" w:author="Blake Actkinson" w:date="2022-09-07T21:02:00Z">
                <w:r w:rsidRPr="009F4A0A" w:rsidDel="00C40E97">
                  <w:rPr>
                    <w:rFonts w:ascii="Times" w:eastAsiaTheme="minorEastAsia" w:hAnsi="Times" w:cs="Times"/>
                  </w:rPr>
                  <w:delText>73</w:delText>
                </w:r>
              </w:del>
            </w:moveFrom>
          </w:p>
        </w:tc>
        <w:tc>
          <w:tcPr>
            <w:tcW w:w="0" w:type="dxa"/>
            <w:tcPrChange w:id="915" w:author="Blake Actkinson" w:date="2022-09-06T20:14:00Z">
              <w:tcPr>
                <w:tcW w:w="1439" w:type="dxa"/>
              </w:tcPr>
            </w:tcPrChange>
          </w:tcPr>
          <w:p w14:paraId="196B911A" w14:textId="3FA58B98"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16" w:author="Blake Actkinson" w:date="2022-09-07T21:02:00Z"/>
                <w:moveFrom w:id="917" w:author="Blake Actkinson" w:date="2022-09-06T20:14:00Z"/>
                <w:rFonts w:ascii="Times" w:eastAsiaTheme="minorEastAsia" w:hAnsi="Times" w:cs="Times"/>
              </w:rPr>
            </w:pPr>
            <w:moveFrom w:id="918" w:author="Blake Actkinson" w:date="2022-09-06T20:14:00Z">
              <w:del w:id="919" w:author="Blake Actkinson" w:date="2022-09-07T21:02:00Z">
                <w:r w:rsidRPr="009F4A0A" w:rsidDel="00C40E97">
                  <w:rPr>
                    <w:rFonts w:ascii="Times" w:eastAsiaTheme="minorEastAsia" w:hAnsi="Times" w:cs="Times"/>
                  </w:rPr>
                  <w:delText>1629</w:delText>
                </w:r>
                <w:r w:rsidDel="00C40E97">
                  <w:rPr>
                    <w:rFonts w:ascii="Times" w:eastAsiaTheme="minorEastAsia" w:hAnsi="Times" w:cs="Times"/>
                  </w:rPr>
                  <w:delText>8</w:delText>
                </w:r>
              </w:del>
            </w:moveFrom>
          </w:p>
        </w:tc>
      </w:tr>
      <w:tr w:rsidR="00573553" w:rsidDel="00C40E97" w14:paraId="1D88DC36" w14:textId="115A82B3" w:rsidTr="00D34507">
        <w:trPr>
          <w:cnfStyle w:val="000000100000" w:firstRow="0" w:lastRow="0" w:firstColumn="0" w:lastColumn="0" w:oddVBand="0" w:evenVBand="0" w:oddHBand="1" w:evenHBand="0" w:firstRowFirstColumn="0" w:firstRowLastColumn="0" w:lastRowFirstColumn="0" w:lastRowLastColumn="0"/>
          <w:jc w:val="center"/>
          <w:del w:id="920"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921" w:author="Blake Actkinson" w:date="2022-09-06T20:14:00Z">
              <w:tcPr>
                <w:tcW w:w="2248" w:type="dxa"/>
              </w:tcPr>
            </w:tcPrChange>
          </w:tcPr>
          <w:p w14:paraId="79F22ABC" w14:textId="24D36465"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922" w:author="Blake Actkinson" w:date="2022-09-07T21:02:00Z"/>
                <w:moveFrom w:id="923" w:author="Blake Actkinson" w:date="2022-09-06T20:14:00Z"/>
                <w:rFonts w:ascii="Times" w:eastAsiaTheme="minorEastAsia" w:hAnsi="Times" w:cs="Times"/>
              </w:rPr>
            </w:pPr>
            <w:moveFrom w:id="924" w:author="Blake Actkinson" w:date="2022-09-06T20:14:00Z">
              <w:del w:id="925" w:author="Blake Actkinson" w:date="2022-09-07T21:02:00Z">
                <w:r w:rsidRPr="009F4A0A" w:rsidDel="00C40E97">
                  <w:rPr>
                    <w:rFonts w:ascii="Times" w:eastAsiaTheme="minorEastAsia" w:hAnsi="Times" w:cs="Times"/>
                  </w:rPr>
                  <w:delText>2</w:delText>
                </w:r>
                <w:r w:rsidRPr="009F4A0A" w:rsidDel="00C40E97">
                  <w:rPr>
                    <w:rFonts w:ascii="Times" w:eastAsiaTheme="minorEastAsia" w:hAnsi="Times" w:cs="Times"/>
                    <w:vertAlign w:val="superscript"/>
                  </w:rPr>
                  <w:delText>nd</w:delText>
                </w:r>
                <w:r w:rsidRPr="009F4A0A" w:rsidDel="00C40E97">
                  <w:rPr>
                    <w:rFonts w:ascii="Times" w:eastAsiaTheme="minorEastAsia" w:hAnsi="Times" w:cs="Times"/>
                  </w:rPr>
                  <w:delText xml:space="preserve"> cluster</w:delText>
                </w:r>
              </w:del>
            </w:moveFrom>
          </w:p>
        </w:tc>
        <w:tc>
          <w:tcPr>
            <w:tcW w:w="0" w:type="dxa"/>
            <w:tcPrChange w:id="926" w:author="Blake Actkinson" w:date="2022-09-06T20:14:00Z">
              <w:tcPr>
                <w:tcW w:w="1438" w:type="dxa"/>
              </w:tcPr>
            </w:tcPrChange>
          </w:tcPr>
          <w:p w14:paraId="5A5E57CB" w14:textId="5CBF29F1" w:rsidR="00573553" w:rsidRPr="009F4A0A" w:rsidDel="00C40E97" w:rsidRDefault="00573553" w:rsidP="00D34507">
            <w:pPr>
              <w:jc w:val="left"/>
              <w:cnfStyle w:val="000000100000" w:firstRow="0" w:lastRow="0" w:firstColumn="0" w:lastColumn="0" w:oddVBand="0" w:evenVBand="0" w:oddHBand="1" w:evenHBand="0" w:firstRowFirstColumn="0" w:firstRowLastColumn="0" w:lastRowFirstColumn="0" w:lastRowLastColumn="0"/>
              <w:rPr>
                <w:del w:id="927" w:author="Blake Actkinson" w:date="2022-09-07T21:02:00Z"/>
                <w:moveFrom w:id="928" w:author="Blake Actkinson" w:date="2022-09-06T20:14:00Z"/>
                <w:rFonts w:ascii="Times" w:eastAsiaTheme="minorEastAsia" w:hAnsi="Times" w:cs="Times"/>
              </w:rPr>
            </w:pPr>
            <w:moveFrom w:id="929" w:author="Blake Actkinson" w:date="2022-09-06T20:14:00Z">
              <w:del w:id="930" w:author="Blake Actkinson" w:date="2022-09-07T21:02:00Z">
                <w:r w:rsidRPr="009F4A0A" w:rsidDel="00C40E97">
                  <w:rPr>
                    <w:rFonts w:ascii="Times" w:eastAsiaTheme="minorEastAsia" w:hAnsi="Times" w:cs="Times"/>
                  </w:rPr>
                  <w:delText>44</w:delText>
                </w:r>
                <w:r w:rsidDel="00C40E97">
                  <w:rPr>
                    <w:rFonts w:ascii="Times" w:eastAsiaTheme="minorEastAsia" w:hAnsi="Times" w:cs="Times"/>
                  </w:rPr>
                  <w:delText>4</w:delText>
                </w:r>
              </w:del>
            </w:moveFrom>
          </w:p>
        </w:tc>
        <w:tc>
          <w:tcPr>
            <w:tcW w:w="0" w:type="dxa"/>
            <w:tcPrChange w:id="931" w:author="Blake Actkinson" w:date="2022-09-06T20:14:00Z">
              <w:tcPr>
                <w:tcW w:w="1534" w:type="dxa"/>
              </w:tcPr>
            </w:tcPrChange>
          </w:tcPr>
          <w:p w14:paraId="705AFD5B" w14:textId="2CB8E5AF"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932" w:author="Blake Actkinson" w:date="2022-09-07T21:02:00Z"/>
                <w:moveFrom w:id="933" w:author="Blake Actkinson" w:date="2022-09-06T20:14:00Z"/>
                <w:rFonts w:ascii="Times" w:eastAsiaTheme="minorEastAsia" w:hAnsi="Times" w:cs="Times"/>
              </w:rPr>
            </w:pPr>
            <w:moveFrom w:id="934" w:author="Blake Actkinson" w:date="2022-09-06T20:14:00Z">
              <w:del w:id="935" w:author="Blake Actkinson" w:date="2022-09-07T21:02:00Z">
                <w:r w:rsidRPr="009F4A0A" w:rsidDel="00C40E97">
                  <w:rPr>
                    <w:rFonts w:ascii="Times" w:eastAsiaTheme="minorEastAsia" w:hAnsi="Times" w:cs="Times"/>
                  </w:rPr>
                  <w:delText>15</w:delText>
                </w:r>
                <w:r w:rsidDel="00C40E97">
                  <w:rPr>
                    <w:rFonts w:ascii="Times" w:eastAsiaTheme="minorEastAsia" w:hAnsi="Times" w:cs="Times"/>
                  </w:rPr>
                  <w:delText>40</w:delText>
                </w:r>
              </w:del>
            </w:moveFrom>
          </w:p>
        </w:tc>
        <w:tc>
          <w:tcPr>
            <w:tcW w:w="0" w:type="dxa"/>
            <w:tcPrChange w:id="936" w:author="Blake Actkinson" w:date="2022-09-06T20:14:00Z">
              <w:tcPr>
                <w:tcW w:w="1342" w:type="dxa"/>
              </w:tcPr>
            </w:tcPrChange>
          </w:tcPr>
          <w:p w14:paraId="6DB67A80" w14:textId="4C5029F7"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937" w:author="Blake Actkinson" w:date="2022-09-07T21:02:00Z"/>
                <w:moveFrom w:id="938" w:author="Blake Actkinson" w:date="2022-09-06T20:14:00Z"/>
                <w:rFonts w:ascii="Times" w:eastAsiaTheme="minorEastAsia" w:hAnsi="Times" w:cs="Times"/>
              </w:rPr>
            </w:pPr>
            <w:moveFrom w:id="939" w:author="Blake Actkinson" w:date="2022-09-06T20:14:00Z">
              <w:del w:id="940" w:author="Blake Actkinson" w:date="2022-09-07T21:02:00Z">
                <w:r w:rsidRPr="009F4A0A" w:rsidDel="00C40E97">
                  <w:rPr>
                    <w:rFonts w:ascii="Times" w:eastAsiaTheme="minorEastAsia" w:hAnsi="Times" w:cs="Times"/>
                  </w:rPr>
                  <w:delText>4</w:delText>
                </w:r>
                <w:r w:rsidDel="00C40E97">
                  <w:rPr>
                    <w:rFonts w:ascii="Times" w:eastAsiaTheme="minorEastAsia" w:hAnsi="Times" w:cs="Times"/>
                  </w:rPr>
                  <w:delText>3</w:delText>
                </w:r>
              </w:del>
            </w:moveFrom>
          </w:p>
        </w:tc>
        <w:tc>
          <w:tcPr>
            <w:tcW w:w="0" w:type="dxa"/>
            <w:tcPrChange w:id="941" w:author="Blake Actkinson" w:date="2022-09-06T20:14:00Z">
              <w:tcPr>
                <w:tcW w:w="1439" w:type="dxa"/>
              </w:tcPr>
            </w:tcPrChange>
          </w:tcPr>
          <w:p w14:paraId="0C8676D1" w14:textId="3A66B5D5"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942" w:author="Blake Actkinson" w:date="2022-09-07T21:02:00Z"/>
                <w:moveFrom w:id="943" w:author="Blake Actkinson" w:date="2022-09-06T20:14:00Z"/>
                <w:rFonts w:ascii="Times" w:eastAsiaTheme="minorEastAsia" w:hAnsi="Times" w:cs="Times"/>
              </w:rPr>
            </w:pPr>
            <w:moveFrom w:id="944" w:author="Blake Actkinson" w:date="2022-09-06T20:14:00Z">
              <w:del w:id="945" w:author="Blake Actkinson" w:date="2022-09-07T21:02:00Z">
                <w:r w:rsidRPr="009F4A0A" w:rsidDel="00C40E97">
                  <w:rPr>
                    <w:rFonts w:ascii="Times" w:eastAsiaTheme="minorEastAsia" w:hAnsi="Times" w:cs="Times"/>
                  </w:rPr>
                  <w:delText>15411</w:delText>
                </w:r>
              </w:del>
            </w:moveFrom>
          </w:p>
        </w:tc>
      </w:tr>
      <w:tr w:rsidR="00573553" w:rsidDel="00C40E97" w14:paraId="57AFDE7A" w14:textId="2D005C75" w:rsidTr="00D34507">
        <w:trPr>
          <w:jc w:val="center"/>
          <w:del w:id="946"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947" w:author="Blake Actkinson" w:date="2022-09-06T20:14:00Z">
              <w:tcPr>
                <w:tcW w:w="2248" w:type="dxa"/>
              </w:tcPr>
            </w:tcPrChange>
          </w:tcPr>
          <w:p w14:paraId="2674C482" w14:textId="5854CA18" w:rsidR="00573553" w:rsidRPr="009F4A0A" w:rsidDel="00C40E97" w:rsidRDefault="00573553" w:rsidP="00D34507">
            <w:pPr>
              <w:rPr>
                <w:del w:id="948" w:author="Blake Actkinson" w:date="2022-09-07T21:02:00Z"/>
                <w:moveFrom w:id="949" w:author="Blake Actkinson" w:date="2022-09-06T20:14:00Z"/>
                <w:rFonts w:ascii="Times" w:eastAsiaTheme="minorEastAsia" w:hAnsi="Times" w:cs="Times"/>
              </w:rPr>
            </w:pPr>
            <w:moveFrom w:id="950" w:author="Blake Actkinson" w:date="2022-09-06T20:14:00Z">
              <w:del w:id="951" w:author="Blake Actkinson" w:date="2022-09-07T21:02:00Z">
                <w:r w:rsidRPr="009F4A0A" w:rsidDel="00C40E97">
                  <w:rPr>
                    <w:rFonts w:ascii="Times" w:eastAsiaTheme="minorEastAsia" w:hAnsi="Times" w:cs="Times"/>
                  </w:rPr>
                  <w:delText>3</w:delText>
                </w:r>
                <w:r w:rsidRPr="009F4A0A" w:rsidDel="00C40E97">
                  <w:rPr>
                    <w:rFonts w:ascii="Times" w:eastAsiaTheme="minorEastAsia" w:hAnsi="Times" w:cs="Times"/>
                    <w:vertAlign w:val="superscript"/>
                  </w:rPr>
                  <w:delText>rd</w:delText>
                </w:r>
                <w:r w:rsidRPr="009F4A0A" w:rsidDel="00C40E97">
                  <w:rPr>
                    <w:rFonts w:ascii="Times" w:eastAsiaTheme="minorEastAsia" w:hAnsi="Times" w:cs="Times"/>
                  </w:rPr>
                  <w:delText xml:space="preserve"> cluster</w:delText>
                </w:r>
              </w:del>
            </w:moveFrom>
          </w:p>
        </w:tc>
        <w:tc>
          <w:tcPr>
            <w:tcW w:w="0" w:type="dxa"/>
            <w:tcPrChange w:id="952" w:author="Blake Actkinson" w:date="2022-09-06T20:14:00Z">
              <w:tcPr>
                <w:tcW w:w="1438" w:type="dxa"/>
              </w:tcPr>
            </w:tcPrChange>
          </w:tcPr>
          <w:p w14:paraId="68A36E3D" w14:textId="47D9D5FB"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953" w:author="Blake Actkinson" w:date="2022-09-07T21:02:00Z"/>
                <w:moveFrom w:id="954" w:author="Blake Actkinson" w:date="2022-09-06T20:14:00Z"/>
                <w:rFonts w:ascii="Times" w:eastAsiaTheme="minorEastAsia" w:hAnsi="Times" w:cs="Times"/>
              </w:rPr>
            </w:pPr>
            <w:moveFrom w:id="955" w:author="Blake Actkinson" w:date="2022-09-06T20:14:00Z">
              <w:del w:id="956" w:author="Blake Actkinson" w:date="2022-09-07T21:02:00Z">
                <w:r w:rsidRPr="009F4A0A" w:rsidDel="00C40E97">
                  <w:rPr>
                    <w:rFonts w:ascii="Times" w:eastAsiaTheme="minorEastAsia" w:hAnsi="Times" w:cs="Times"/>
                  </w:rPr>
                  <w:delText>493</w:delText>
                </w:r>
              </w:del>
            </w:moveFrom>
          </w:p>
        </w:tc>
        <w:tc>
          <w:tcPr>
            <w:tcW w:w="0" w:type="dxa"/>
            <w:tcPrChange w:id="957" w:author="Blake Actkinson" w:date="2022-09-06T20:14:00Z">
              <w:tcPr>
                <w:tcW w:w="1534" w:type="dxa"/>
              </w:tcPr>
            </w:tcPrChange>
          </w:tcPr>
          <w:p w14:paraId="60C91125" w14:textId="0AF2E12B"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58" w:author="Blake Actkinson" w:date="2022-09-07T21:02:00Z"/>
                <w:moveFrom w:id="959" w:author="Blake Actkinson" w:date="2022-09-06T20:14:00Z"/>
                <w:rFonts w:ascii="Times" w:eastAsiaTheme="minorEastAsia" w:hAnsi="Times" w:cs="Times"/>
              </w:rPr>
            </w:pPr>
            <w:moveFrom w:id="960" w:author="Blake Actkinson" w:date="2022-09-06T20:14:00Z">
              <w:del w:id="961" w:author="Blake Actkinson" w:date="2022-09-07T21:02:00Z">
                <w:r w:rsidRPr="009F4A0A" w:rsidDel="00C40E97">
                  <w:rPr>
                    <w:rFonts w:ascii="Times" w:eastAsiaTheme="minorEastAsia" w:hAnsi="Times" w:cs="Times"/>
                  </w:rPr>
                  <w:delText>632</w:delText>
                </w:r>
                <w:r w:rsidDel="00C40E97">
                  <w:rPr>
                    <w:rFonts w:ascii="Times" w:eastAsiaTheme="minorEastAsia" w:hAnsi="Times" w:cs="Times"/>
                  </w:rPr>
                  <w:delText>6</w:delText>
                </w:r>
              </w:del>
            </w:moveFrom>
          </w:p>
        </w:tc>
        <w:tc>
          <w:tcPr>
            <w:tcW w:w="0" w:type="dxa"/>
            <w:tcPrChange w:id="962" w:author="Blake Actkinson" w:date="2022-09-06T20:14:00Z">
              <w:tcPr>
                <w:tcW w:w="1342" w:type="dxa"/>
              </w:tcPr>
            </w:tcPrChange>
          </w:tcPr>
          <w:p w14:paraId="1CA3A35E" w14:textId="22B4E013"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63" w:author="Blake Actkinson" w:date="2022-09-07T21:02:00Z"/>
                <w:moveFrom w:id="964" w:author="Blake Actkinson" w:date="2022-09-06T20:14:00Z"/>
                <w:rFonts w:ascii="Times" w:eastAsiaTheme="minorEastAsia" w:hAnsi="Times" w:cs="Times"/>
              </w:rPr>
            </w:pPr>
            <w:moveFrom w:id="965" w:author="Blake Actkinson" w:date="2022-09-06T20:14:00Z">
              <w:del w:id="966" w:author="Blake Actkinson" w:date="2022-09-07T21:02:00Z">
                <w:r w:rsidRPr="009F4A0A" w:rsidDel="00C40E97">
                  <w:rPr>
                    <w:rFonts w:ascii="Times" w:eastAsiaTheme="minorEastAsia" w:hAnsi="Times" w:cs="Times"/>
                  </w:rPr>
                  <w:delText>17</w:delText>
                </w:r>
                <w:r w:rsidDel="00C40E97">
                  <w:rPr>
                    <w:rFonts w:ascii="Times" w:eastAsiaTheme="minorEastAsia" w:hAnsi="Times" w:cs="Times"/>
                  </w:rPr>
                  <w:delText>9</w:delText>
                </w:r>
              </w:del>
            </w:moveFrom>
          </w:p>
        </w:tc>
        <w:tc>
          <w:tcPr>
            <w:tcW w:w="0" w:type="dxa"/>
            <w:tcPrChange w:id="967" w:author="Blake Actkinson" w:date="2022-09-06T20:14:00Z">
              <w:tcPr>
                <w:tcW w:w="1439" w:type="dxa"/>
              </w:tcPr>
            </w:tcPrChange>
          </w:tcPr>
          <w:p w14:paraId="4CBF0857" w14:textId="10050E40"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68" w:author="Blake Actkinson" w:date="2022-09-07T21:02:00Z"/>
                <w:moveFrom w:id="969" w:author="Blake Actkinson" w:date="2022-09-06T20:14:00Z"/>
                <w:rFonts w:ascii="Times" w:eastAsiaTheme="minorEastAsia" w:hAnsi="Times" w:cs="Times"/>
              </w:rPr>
            </w:pPr>
            <w:moveFrom w:id="970" w:author="Blake Actkinson" w:date="2022-09-06T20:14:00Z">
              <w:del w:id="971" w:author="Blake Actkinson" w:date="2022-09-07T21:02:00Z">
                <w:r w:rsidRPr="009F4A0A" w:rsidDel="00C40E97">
                  <w:rPr>
                    <w:rFonts w:ascii="Times" w:eastAsiaTheme="minorEastAsia" w:hAnsi="Times" w:cs="Times"/>
                  </w:rPr>
                  <w:delText>50244</w:delText>
                </w:r>
              </w:del>
            </w:moveFrom>
          </w:p>
        </w:tc>
      </w:tr>
      <w:tr w:rsidR="00573553" w:rsidDel="00C40E97" w14:paraId="65F9839C" w14:textId="31A23D25" w:rsidTr="00D34507">
        <w:trPr>
          <w:cnfStyle w:val="000000100000" w:firstRow="0" w:lastRow="0" w:firstColumn="0" w:lastColumn="0" w:oddVBand="0" w:evenVBand="0" w:oddHBand="1" w:evenHBand="0" w:firstRowFirstColumn="0" w:firstRowLastColumn="0" w:lastRowFirstColumn="0" w:lastRowLastColumn="0"/>
          <w:jc w:val="center"/>
          <w:del w:id="972"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gridSpan w:val="5"/>
            <w:tcPrChange w:id="973" w:author="Blake Actkinson" w:date="2022-09-06T20:14:00Z">
              <w:tcPr>
                <w:tcW w:w="8001" w:type="dxa"/>
                <w:gridSpan w:val="5"/>
              </w:tcPr>
            </w:tcPrChange>
          </w:tcPr>
          <w:p w14:paraId="10F6C53E" w14:textId="01E7B89E"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974" w:author="Blake Actkinson" w:date="2022-09-07T21:02:00Z"/>
                <w:moveFrom w:id="975" w:author="Blake Actkinson" w:date="2022-09-06T20:14:00Z"/>
                <w:rFonts w:ascii="Times" w:eastAsiaTheme="minorEastAsia" w:hAnsi="Times" w:cs="Times"/>
              </w:rPr>
            </w:pPr>
            <w:moveFrom w:id="976" w:author="Blake Actkinson" w:date="2022-09-06T20:14:00Z">
              <w:del w:id="977" w:author="Blake Actkinson" w:date="2022-09-07T21:02:00Z">
                <w:r w:rsidRPr="009F4A0A" w:rsidDel="00C40E97">
                  <w:rPr>
                    <w:rFonts w:ascii="Times" w:eastAsiaTheme="minorEastAsia" w:hAnsi="Times" w:cs="Times"/>
                  </w:rPr>
                  <w:delText>QOR</w:delText>
                </w:r>
              </w:del>
            </w:moveFrom>
          </w:p>
        </w:tc>
      </w:tr>
      <w:tr w:rsidR="00573553" w:rsidDel="00C40E97" w14:paraId="1C0FE7C5" w14:textId="39C1A535" w:rsidTr="00D34507">
        <w:trPr>
          <w:jc w:val="center"/>
          <w:del w:id="978"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979" w:author="Blake Actkinson" w:date="2022-09-06T20:14:00Z">
              <w:tcPr>
                <w:tcW w:w="2248" w:type="dxa"/>
              </w:tcPr>
            </w:tcPrChange>
          </w:tcPr>
          <w:p w14:paraId="303AD855" w14:textId="381093AE" w:rsidR="00573553" w:rsidRPr="009F4A0A" w:rsidDel="00C40E97" w:rsidRDefault="00573553" w:rsidP="00D34507">
            <w:pPr>
              <w:rPr>
                <w:del w:id="980" w:author="Blake Actkinson" w:date="2022-09-07T21:02:00Z"/>
                <w:moveFrom w:id="981" w:author="Blake Actkinson" w:date="2022-09-06T20:14:00Z"/>
                <w:rFonts w:ascii="Times" w:eastAsiaTheme="minorEastAsia" w:hAnsi="Times" w:cs="Times"/>
              </w:rPr>
            </w:pPr>
            <w:moveFrom w:id="982" w:author="Blake Actkinson" w:date="2022-09-06T20:14:00Z">
              <w:del w:id="983" w:author="Blake Actkinson" w:date="2022-09-07T21:02:00Z">
                <w:r w:rsidRPr="009F4A0A" w:rsidDel="00C40E97">
                  <w:rPr>
                    <w:rFonts w:ascii="Times" w:eastAsiaTheme="minorEastAsia" w:hAnsi="Times" w:cs="Times"/>
                  </w:rPr>
                  <w:delText>1</w:delText>
                </w:r>
                <w:r w:rsidRPr="009F4A0A" w:rsidDel="00C40E97">
                  <w:rPr>
                    <w:rFonts w:ascii="Times" w:eastAsiaTheme="minorEastAsia" w:hAnsi="Times" w:cs="Times"/>
                    <w:vertAlign w:val="superscript"/>
                  </w:rPr>
                  <w:delText>st</w:delText>
                </w:r>
                <w:r w:rsidRPr="009F4A0A" w:rsidDel="00C40E97">
                  <w:rPr>
                    <w:rFonts w:ascii="Times" w:eastAsiaTheme="minorEastAsia" w:hAnsi="Times" w:cs="Times"/>
                  </w:rPr>
                  <w:delText xml:space="preserve"> cluster</w:delText>
                </w:r>
              </w:del>
            </w:moveFrom>
          </w:p>
        </w:tc>
        <w:tc>
          <w:tcPr>
            <w:tcW w:w="0" w:type="dxa"/>
            <w:tcPrChange w:id="984" w:author="Blake Actkinson" w:date="2022-09-06T20:14:00Z">
              <w:tcPr>
                <w:tcW w:w="1438" w:type="dxa"/>
              </w:tcPr>
            </w:tcPrChange>
          </w:tcPr>
          <w:p w14:paraId="5C89F47E" w14:textId="6EFE3F84"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985" w:author="Blake Actkinson" w:date="2022-09-07T21:02:00Z"/>
                <w:moveFrom w:id="986" w:author="Blake Actkinson" w:date="2022-09-06T20:14:00Z"/>
                <w:rFonts w:ascii="Times" w:eastAsiaTheme="minorEastAsia" w:hAnsi="Times" w:cs="Times"/>
              </w:rPr>
            </w:pPr>
            <w:moveFrom w:id="987" w:author="Blake Actkinson" w:date="2022-09-06T20:14:00Z">
              <w:del w:id="988" w:author="Blake Actkinson" w:date="2022-09-07T21:02:00Z">
                <w:r w:rsidRPr="009F4A0A" w:rsidDel="00C40E97">
                  <w:rPr>
                    <w:rFonts w:ascii="Times" w:eastAsiaTheme="minorEastAsia" w:hAnsi="Times" w:cs="Times"/>
                  </w:rPr>
                  <w:delText>547</w:delText>
                </w:r>
              </w:del>
            </w:moveFrom>
          </w:p>
        </w:tc>
        <w:tc>
          <w:tcPr>
            <w:tcW w:w="0" w:type="dxa"/>
            <w:tcPrChange w:id="989" w:author="Blake Actkinson" w:date="2022-09-06T20:14:00Z">
              <w:tcPr>
                <w:tcW w:w="1534" w:type="dxa"/>
              </w:tcPr>
            </w:tcPrChange>
          </w:tcPr>
          <w:p w14:paraId="337567C8" w14:textId="2AD7ABD5"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90" w:author="Blake Actkinson" w:date="2022-09-07T21:02:00Z"/>
                <w:moveFrom w:id="991" w:author="Blake Actkinson" w:date="2022-09-06T20:14:00Z"/>
                <w:rFonts w:ascii="Times" w:eastAsiaTheme="minorEastAsia" w:hAnsi="Times" w:cs="Times"/>
              </w:rPr>
            </w:pPr>
            <w:moveFrom w:id="992" w:author="Blake Actkinson" w:date="2022-09-06T20:14:00Z">
              <w:del w:id="993" w:author="Blake Actkinson" w:date="2022-09-07T21:02:00Z">
                <w:r w:rsidRPr="009F4A0A" w:rsidDel="00C40E97">
                  <w:rPr>
                    <w:rFonts w:ascii="Times" w:eastAsiaTheme="minorEastAsia" w:hAnsi="Times" w:cs="Times"/>
                  </w:rPr>
                  <w:delText>2142</w:delText>
                </w:r>
              </w:del>
            </w:moveFrom>
          </w:p>
        </w:tc>
        <w:tc>
          <w:tcPr>
            <w:tcW w:w="0" w:type="dxa"/>
            <w:tcPrChange w:id="994" w:author="Blake Actkinson" w:date="2022-09-06T20:14:00Z">
              <w:tcPr>
                <w:tcW w:w="1342" w:type="dxa"/>
              </w:tcPr>
            </w:tcPrChange>
          </w:tcPr>
          <w:p w14:paraId="3A1B2D9C" w14:textId="2EE7CE0A"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995" w:author="Blake Actkinson" w:date="2022-09-07T21:02:00Z"/>
                <w:moveFrom w:id="996" w:author="Blake Actkinson" w:date="2022-09-06T20:14:00Z"/>
                <w:rFonts w:ascii="Times" w:eastAsiaTheme="minorEastAsia" w:hAnsi="Times" w:cs="Times"/>
              </w:rPr>
            </w:pPr>
            <w:moveFrom w:id="997" w:author="Blake Actkinson" w:date="2022-09-06T20:14:00Z">
              <w:del w:id="998" w:author="Blake Actkinson" w:date="2022-09-07T21:02:00Z">
                <w:r w:rsidRPr="009F4A0A" w:rsidDel="00C40E97">
                  <w:rPr>
                    <w:rFonts w:ascii="Times" w:eastAsiaTheme="minorEastAsia" w:hAnsi="Times" w:cs="Times"/>
                  </w:rPr>
                  <w:delText>83</w:delText>
                </w:r>
              </w:del>
            </w:moveFrom>
          </w:p>
        </w:tc>
        <w:tc>
          <w:tcPr>
            <w:tcW w:w="0" w:type="dxa"/>
            <w:tcPrChange w:id="999" w:author="Blake Actkinson" w:date="2022-09-06T20:14:00Z">
              <w:tcPr>
                <w:tcW w:w="1439" w:type="dxa"/>
              </w:tcPr>
            </w:tcPrChange>
          </w:tcPr>
          <w:p w14:paraId="3FB19E3A" w14:textId="0DD8304D"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1000" w:author="Blake Actkinson" w:date="2022-09-07T21:02:00Z"/>
                <w:moveFrom w:id="1001" w:author="Blake Actkinson" w:date="2022-09-06T20:14:00Z"/>
                <w:rFonts w:ascii="Times" w:eastAsiaTheme="minorEastAsia" w:hAnsi="Times" w:cs="Times"/>
              </w:rPr>
            </w:pPr>
            <w:moveFrom w:id="1002" w:author="Blake Actkinson" w:date="2022-09-06T20:14:00Z">
              <w:del w:id="1003" w:author="Blake Actkinson" w:date="2022-09-07T21:02:00Z">
                <w:r w:rsidRPr="009F4A0A" w:rsidDel="00C40E97">
                  <w:rPr>
                    <w:rFonts w:ascii="Times" w:eastAsiaTheme="minorEastAsia" w:hAnsi="Times" w:cs="Times"/>
                  </w:rPr>
                  <w:delText>1746</w:delText>
                </w:r>
                <w:r w:rsidDel="00C40E97">
                  <w:rPr>
                    <w:rFonts w:ascii="Times" w:eastAsiaTheme="minorEastAsia" w:hAnsi="Times" w:cs="Times"/>
                  </w:rPr>
                  <w:delText>3</w:delText>
                </w:r>
              </w:del>
            </w:moveFrom>
          </w:p>
        </w:tc>
      </w:tr>
      <w:tr w:rsidR="00573553" w:rsidDel="00C40E97" w14:paraId="0A484C29" w14:textId="670BAB44" w:rsidTr="00D34507">
        <w:trPr>
          <w:cnfStyle w:val="000000100000" w:firstRow="0" w:lastRow="0" w:firstColumn="0" w:lastColumn="0" w:oddVBand="0" w:evenVBand="0" w:oddHBand="1" w:evenHBand="0" w:firstRowFirstColumn="0" w:firstRowLastColumn="0" w:lastRowFirstColumn="0" w:lastRowLastColumn="0"/>
          <w:jc w:val="center"/>
          <w:del w:id="1004"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1005" w:author="Blake Actkinson" w:date="2022-09-06T20:14:00Z">
              <w:tcPr>
                <w:tcW w:w="2248" w:type="dxa"/>
              </w:tcPr>
            </w:tcPrChange>
          </w:tcPr>
          <w:p w14:paraId="293B3C19" w14:textId="54EBB4AD"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1006" w:author="Blake Actkinson" w:date="2022-09-07T21:02:00Z"/>
                <w:moveFrom w:id="1007" w:author="Blake Actkinson" w:date="2022-09-06T20:14:00Z"/>
                <w:rFonts w:ascii="Times" w:eastAsiaTheme="minorEastAsia" w:hAnsi="Times" w:cs="Times"/>
              </w:rPr>
            </w:pPr>
            <w:moveFrom w:id="1008" w:author="Blake Actkinson" w:date="2022-09-06T20:14:00Z">
              <w:del w:id="1009" w:author="Blake Actkinson" w:date="2022-09-07T21:02:00Z">
                <w:r w:rsidRPr="009F4A0A" w:rsidDel="00C40E97">
                  <w:rPr>
                    <w:rFonts w:ascii="Times" w:eastAsiaTheme="minorEastAsia" w:hAnsi="Times" w:cs="Times"/>
                  </w:rPr>
                  <w:delText>2</w:delText>
                </w:r>
                <w:r w:rsidRPr="009F4A0A" w:rsidDel="00C40E97">
                  <w:rPr>
                    <w:rFonts w:ascii="Times" w:eastAsiaTheme="minorEastAsia" w:hAnsi="Times" w:cs="Times"/>
                    <w:vertAlign w:val="superscript"/>
                  </w:rPr>
                  <w:delText>nd</w:delText>
                </w:r>
                <w:r w:rsidRPr="009F4A0A" w:rsidDel="00C40E97">
                  <w:rPr>
                    <w:rFonts w:ascii="Times" w:eastAsiaTheme="minorEastAsia" w:hAnsi="Times" w:cs="Times"/>
                  </w:rPr>
                  <w:delText xml:space="preserve"> cluster</w:delText>
                </w:r>
              </w:del>
            </w:moveFrom>
          </w:p>
        </w:tc>
        <w:tc>
          <w:tcPr>
            <w:tcW w:w="0" w:type="dxa"/>
            <w:tcPrChange w:id="1010" w:author="Blake Actkinson" w:date="2022-09-06T20:14:00Z">
              <w:tcPr>
                <w:tcW w:w="1438" w:type="dxa"/>
              </w:tcPr>
            </w:tcPrChange>
          </w:tcPr>
          <w:p w14:paraId="607D4227" w14:textId="717F2331" w:rsidR="00573553" w:rsidRPr="009F4A0A" w:rsidDel="00C40E97" w:rsidRDefault="00573553" w:rsidP="00D34507">
            <w:pPr>
              <w:jc w:val="left"/>
              <w:cnfStyle w:val="000000100000" w:firstRow="0" w:lastRow="0" w:firstColumn="0" w:lastColumn="0" w:oddVBand="0" w:evenVBand="0" w:oddHBand="1" w:evenHBand="0" w:firstRowFirstColumn="0" w:firstRowLastColumn="0" w:lastRowFirstColumn="0" w:lastRowLastColumn="0"/>
              <w:rPr>
                <w:del w:id="1011" w:author="Blake Actkinson" w:date="2022-09-07T21:02:00Z"/>
                <w:moveFrom w:id="1012" w:author="Blake Actkinson" w:date="2022-09-06T20:14:00Z"/>
                <w:rFonts w:ascii="Times" w:eastAsiaTheme="minorEastAsia" w:hAnsi="Times" w:cs="Times"/>
              </w:rPr>
            </w:pPr>
            <w:moveFrom w:id="1013" w:author="Blake Actkinson" w:date="2022-09-06T20:14:00Z">
              <w:del w:id="1014" w:author="Blake Actkinson" w:date="2022-09-07T21:02:00Z">
                <w:r w:rsidRPr="009F4A0A" w:rsidDel="00C40E97">
                  <w:rPr>
                    <w:rFonts w:ascii="Times" w:eastAsiaTheme="minorEastAsia" w:hAnsi="Times" w:cs="Times"/>
                  </w:rPr>
                  <w:delText>44</w:delText>
                </w:r>
                <w:r w:rsidDel="00C40E97">
                  <w:rPr>
                    <w:rFonts w:ascii="Times" w:eastAsiaTheme="minorEastAsia" w:hAnsi="Times" w:cs="Times"/>
                  </w:rPr>
                  <w:delText>4</w:delText>
                </w:r>
              </w:del>
            </w:moveFrom>
          </w:p>
        </w:tc>
        <w:tc>
          <w:tcPr>
            <w:tcW w:w="0" w:type="dxa"/>
            <w:tcPrChange w:id="1015" w:author="Blake Actkinson" w:date="2022-09-06T20:14:00Z">
              <w:tcPr>
                <w:tcW w:w="1534" w:type="dxa"/>
              </w:tcPr>
            </w:tcPrChange>
          </w:tcPr>
          <w:p w14:paraId="405FBF6A" w14:textId="3576008B"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1016" w:author="Blake Actkinson" w:date="2022-09-07T21:02:00Z"/>
                <w:moveFrom w:id="1017" w:author="Blake Actkinson" w:date="2022-09-06T20:14:00Z"/>
                <w:rFonts w:ascii="Times" w:eastAsiaTheme="minorEastAsia" w:hAnsi="Times" w:cs="Times"/>
              </w:rPr>
            </w:pPr>
            <w:moveFrom w:id="1018" w:author="Blake Actkinson" w:date="2022-09-06T20:14:00Z">
              <w:del w:id="1019" w:author="Blake Actkinson" w:date="2022-09-07T21:02:00Z">
                <w:r w:rsidRPr="009F4A0A" w:rsidDel="00C40E97">
                  <w:rPr>
                    <w:rFonts w:ascii="Times" w:eastAsiaTheme="minorEastAsia" w:hAnsi="Times" w:cs="Times"/>
                  </w:rPr>
                  <w:delText>1597</w:delText>
                </w:r>
              </w:del>
            </w:moveFrom>
          </w:p>
        </w:tc>
        <w:tc>
          <w:tcPr>
            <w:tcW w:w="0" w:type="dxa"/>
            <w:tcPrChange w:id="1020" w:author="Blake Actkinson" w:date="2022-09-06T20:14:00Z">
              <w:tcPr>
                <w:tcW w:w="1342" w:type="dxa"/>
              </w:tcPr>
            </w:tcPrChange>
          </w:tcPr>
          <w:p w14:paraId="343F18E7" w14:textId="0AFFA426"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1021" w:author="Blake Actkinson" w:date="2022-09-07T21:02:00Z"/>
                <w:moveFrom w:id="1022" w:author="Blake Actkinson" w:date="2022-09-06T20:14:00Z"/>
                <w:rFonts w:ascii="Times" w:eastAsiaTheme="minorEastAsia" w:hAnsi="Times" w:cs="Times"/>
              </w:rPr>
            </w:pPr>
            <w:moveFrom w:id="1023" w:author="Blake Actkinson" w:date="2022-09-06T20:14:00Z">
              <w:del w:id="1024" w:author="Blake Actkinson" w:date="2022-09-07T21:02:00Z">
                <w:r w:rsidRPr="009F4A0A" w:rsidDel="00C40E97">
                  <w:rPr>
                    <w:rFonts w:ascii="Times" w:eastAsiaTheme="minorEastAsia" w:hAnsi="Times" w:cs="Times"/>
                  </w:rPr>
                  <w:delText>4</w:delText>
                </w:r>
                <w:r w:rsidDel="00C40E97">
                  <w:rPr>
                    <w:rFonts w:ascii="Times" w:eastAsiaTheme="minorEastAsia" w:hAnsi="Times" w:cs="Times"/>
                  </w:rPr>
                  <w:delText>2</w:delText>
                </w:r>
              </w:del>
            </w:moveFrom>
          </w:p>
        </w:tc>
        <w:tc>
          <w:tcPr>
            <w:tcW w:w="0" w:type="dxa"/>
            <w:tcPrChange w:id="1025" w:author="Blake Actkinson" w:date="2022-09-06T20:14:00Z">
              <w:tcPr>
                <w:tcW w:w="1439" w:type="dxa"/>
              </w:tcPr>
            </w:tcPrChange>
          </w:tcPr>
          <w:p w14:paraId="73AB3620" w14:textId="0C48FC81"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1026" w:author="Blake Actkinson" w:date="2022-09-07T21:02:00Z"/>
                <w:moveFrom w:id="1027" w:author="Blake Actkinson" w:date="2022-09-06T20:14:00Z"/>
                <w:rFonts w:ascii="Times" w:eastAsiaTheme="minorEastAsia" w:hAnsi="Times" w:cs="Times"/>
              </w:rPr>
            </w:pPr>
            <w:moveFrom w:id="1028" w:author="Blake Actkinson" w:date="2022-09-06T20:14:00Z">
              <w:del w:id="1029" w:author="Blake Actkinson" w:date="2022-09-07T21:02:00Z">
                <w:r w:rsidRPr="009F4A0A" w:rsidDel="00C40E97">
                  <w:rPr>
                    <w:rFonts w:ascii="Times" w:eastAsiaTheme="minorEastAsia" w:hAnsi="Times" w:cs="Times"/>
                  </w:rPr>
                  <w:delText>1661</w:delText>
                </w:r>
                <w:r w:rsidDel="00C40E97">
                  <w:rPr>
                    <w:rFonts w:ascii="Times" w:eastAsiaTheme="minorEastAsia" w:hAnsi="Times" w:cs="Times"/>
                  </w:rPr>
                  <w:delText>6</w:delText>
                </w:r>
              </w:del>
            </w:moveFrom>
          </w:p>
        </w:tc>
      </w:tr>
      <w:tr w:rsidR="00573553" w:rsidDel="00C40E97" w14:paraId="5252A3C4" w14:textId="0508B7CA" w:rsidTr="00D34507">
        <w:trPr>
          <w:jc w:val="center"/>
          <w:del w:id="1030"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1031" w:author="Blake Actkinson" w:date="2022-09-06T20:14:00Z">
              <w:tcPr>
                <w:tcW w:w="2248" w:type="dxa"/>
              </w:tcPr>
            </w:tcPrChange>
          </w:tcPr>
          <w:p w14:paraId="129E6EFB" w14:textId="45B637B4" w:rsidR="00573553" w:rsidRPr="009F4A0A" w:rsidDel="00C40E97" w:rsidRDefault="00573553" w:rsidP="00D34507">
            <w:pPr>
              <w:rPr>
                <w:del w:id="1032" w:author="Blake Actkinson" w:date="2022-09-07T21:02:00Z"/>
                <w:moveFrom w:id="1033" w:author="Blake Actkinson" w:date="2022-09-06T20:14:00Z"/>
                <w:rFonts w:ascii="Times" w:eastAsiaTheme="minorEastAsia" w:hAnsi="Times" w:cs="Times"/>
              </w:rPr>
            </w:pPr>
            <w:moveFrom w:id="1034" w:author="Blake Actkinson" w:date="2022-09-06T20:14:00Z">
              <w:del w:id="1035" w:author="Blake Actkinson" w:date="2022-09-07T21:02:00Z">
                <w:r w:rsidRPr="009F4A0A" w:rsidDel="00C40E97">
                  <w:rPr>
                    <w:rFonts w:ascii="Times" w:eastAsiaTheme="minorEastAsia" w:hAnsi="Times" w:cs="Times"/>
                  </w:rPr>
                  <w:delText>3</w:delText>
                </w:r>
                <w:r w:rsidRPr="009F4A0A" w:rsidDel="00C40E97">
                  <w:rPr>
                    <w:rFonts w:ascii="Times" w:eastAsiaTheme="minorEastAsia" w:hAnsi="Times" w:cs="Times"/>
                    <w:vertAlign w:val="superscript"/>
                  </w:rPr>
                  <w:delText>rd</w:delText>
                </w:r>
                <w:r w:rsidRPr="009F4A0A" w:rsidDel="00C40E97">
                  <w:rPr>
                    <w:rFonts w:ascii="Times" w:eastAsiaTheme="minorEastAsia" w:hAnsi="Times" w:cs="Times"/>
                  </w:rPr>
                  <w:delText xml:space="preserve"> cluster</w:delText>
                </w:r>
              </w:del>
            </w:moveFrom>
          </w:p>
        </w:tc>
        <w:tc>
          <w:tcPr>
            <w:tcW w:w="0" w:type="dxa"/>
            <w:tcPrChange w:id="1036" w:author="Blake Actkinson" w:date="2022-09-06T20:14:00Z">
              <w:tcPr>
                <w:tcW w:w="1438" w:type="dxa"/>
              </w:tcPr>
            </w:tcPrChange>
          </w:tcPr>
          <w:p w14:paraId="63143B7E" w14:textId="7A83D2B9"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1037" w:author="Blake Actkinson" w:date="2022-09-07T21:02:00Z"/>
                <w:moveFrom w:id="1038" w:author="Blake Actkinson" w:date="2022-09-06T20:14:00Z"/>
                <w:rFonts w:ascii="Times" w:eastAsiaTheme="minorEastAsia" w:hAnsi="Times" w:cs="Times"/>
              </w:rPr>
            </w:pPr>
            <w:moveFrom w:id="1039" w:author="Blake Actkinson" w:date="2022-09-06T20:14:00Z">
              <w:del w:id="1040" w:author="Blake Actkinson" w:date="2022-09-07T21:02:00Z">
                <w:r w:rsidRPr="009F4A0A" w:rsidDel="00C40E97">
                  <w:rPr>
                    <w:rFonts w:ascii="Times" w:eastAsiaTheme="minorEastAsia" w:hAnsi="Times" w:cs="Times"/>
                  </w:rPr>
                  <w:delText>49</w:delText>
                </w:r>
                <w:r w:rsidDel="00C40E97">
                  <w:rPr>
                    <w:rFonts w:ascii="Times" w:eastAsiaTheme="minorEastAsia" w:hAnsi="Times" w:cs="Times"/>
                  </w:rPr>
                  <w:delText>5</w:delText>
                </w:r>
              </w:del>
            </w:moveFrom>
          </w:p>
        </w:tc>
        <w:tc>
          <w:tcPr>
            <w:tcW w:w="0" w:type="dxa"/>
            <w:tcPrChange w:id="1041" w:author="Blake Actkinson" w:date="2022-09-06T20:14:00Z">
              <w:tcPr>
                <w:tcW w:w="1534" w:type="dxa"/>
              </w:tcPr>
            </w:tcPrChange>
          </w:tcPr>
          <w:p w14:paraId="1A3B4657" w14:textId="2E37F759"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1042" w:author="Blake Actkinson" w:date="2022-09-07T21:02:00Z"/>
                <w:moveFrom w:id="1043" w:author="Blake Actkinson" w:date="2022-09-06T20:14:00Z"/>
                <w:rFonts w:ascii="Times" w:eastAsiaTheme="minorEastAsia" w:hAnsi="Times" w:cs="Times"/>
              </w:rPr>
            </w:pPr>
            <w:moveFrom w:id="1044" w:author="Blake Actkinson" w:date="2022-09-06T20:14:00Z">
              <w:del w:id="1045" w:author="Blake Actkinson" w:date="2022-09-07T21:02:00Z">
                <w:r w:rsidRPr="009F4A0A" w:rsidDel="00C40E97">
                  <w:rPr>
                    <w:rFonts w:ascii="Times" w:eastAsiaTheme="minorEastAsia" w:hAnsi="Times" w:cs="Times"/>
                  </w:rPr>
                  <w:delText>663</w:delText>
                </w:r>
                <w:r w:rsidDel="00C40E97">
                  <w:rPr>
                    <w:rFonts w:ascii="Times" w:eastAsiaTheme="minorEastAsia" w:hAnsi="Times" w:cs="Times"/>
                  </w:rPr>
                  <w:delText>9</w:delText>
                </w:r>
              </w:del>
            </w:moveFrom>
          </w:p>
        </w:tc>
        <w:tc>
          <w:tcPr>
            <w:tcW w:w="0" w:type="dxa"/>
            <w:tcPrChange w:id="1046" w:author="Blake Actkinson" w:date="2022-09-06T20:14:00Z">
              <w:tcPr>
                <w:tcW w:w="1342" w:type="dxa"/>
              </w:tcPr>
            </w:tcPrChange>
          </w:tcPr>
          <w:p w14:paraId="6F062ADB" w14:textId="3418D9CA"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1047" w:author="Blake Actkinson" w:date="2022-09-07T21:02:00Z"/>
                <w:moveFrom w:id="1048" w:author="Blake Actkinson" w:date="2022-09-06T20:14:00Z"/>
                <w:rFonts w:ascii="Times" w:eastAsiaTheme="minorEastAsia" w:hAnsi="Times" w:cs="Times"/>
              </w:rPr>
            </w:pPr>
            <w:moveFrom w:id="1049" w:author="Blake Actkinson" w:date="2022-09-06T20:14:00Z">
              <w:del w:id="1050" w:author="Blake Actkinson" w:date="2022-09-07T21:02:00Z">
                <w:r w:rsidRPr="009F4A0A" w:rsidDel="00C40E97">
                  <w:rPr>
                    <w:rFonts w:ascii="Times" w:eastAsiaTheme="minorEastAsia" w:hAnsi="Times" w:cs="Times"/>
                  </w:rPr>
                  <w:delText>184</w:delText>
                </w:r>
              </w:del>
            </w:moveFrom>
          </w:p>
        </w:tc>
        <w:tc>
          <w:tcPr>
            <w:tcW w:w="0" w:type="dxa"/>
            <w:tcPrChange w:id="1051" w:author="Blake Actkinson" w:date="2022-09-06T20:14:00Z">
              <w:tcPr>
                <w:tcW w:w="1439" w:type="dxa"/>
              </w:tcPr>
            </w:tcPrChange>
          </w:tcPr>
          <w:p w14:paraId="5AA6F6B0" w14:textId="3867E6A9"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1052" w:author="Blake Actkinson" w:date="2022-09-07T21:02:00Z"/>
                <w:moveFrom w:id="1053" w:author="Blake Actkinson" w:date="2022-09-06T20:14:00Z"/>
                <w:rFonts w:ascii="Times" w:eastAsiaTheme="minorEastAsia" w:hAnsi="Times" w:cs="Times"/>
              </w:rPr>
            </w:pPr>
            <w:moveFrom w:id="1054" w:author="Blake Actkinson" w:date="2022-09-06T20:14:00Z">
              <w:del w:id="1055" w:author="Blake Actkinson" w:date="2022-09-07T21:02:00Z">
                <w:r w:rsidRPr="009F4A0A" w:rsidDel="00C40E97">
                  <w:rPr>
                    <w:rFonts w:ascii="Times" w:eastAsiaTheme="minorEastAsia" w:hAnsi="Times" w:cs="Times"/>
                  </w:rPr>
                  <w:delText>51112</w:delText>
                </w:r>
              </w:del>
            </w:moveFrom>
          </w:p>
        </w:tc>
      </w:tr>
    </w:tbl>
    <w:moveFromRangeEnd w:id="859"/>
    <w:p w14:paraId="3CE0AA46" w14:textId="29315F36" w:rsidR="00573553" w:rsidDel="00AE1C73" w:rsidRDefault="00573553" w:rsidP="00573553">
      <w:pPr>
        <w:pStyle w:val="VDTableTitle"/>
        <w:rPr>
          <w:del w:id="1056" w:author="Blake Actkinson" w:date="2022-10-18T23:22:00Z"/>
        </w:rPr>
      </w:pPr>
      <w:r w:rsidRPr="00573553">
        <w:rPr>
          <w:b/>
          <w:bCs/>
        </w:rPr>
        <w:t>Table 1.</w:t>
      </w:r>
      <w:r>
        <w:t xml:space="preserve"> DBSCAN and QOR k-means cluster means</w:t>
      </w:r>
      <w:ins w:id="1057" w:author="Griffin, Robert" w:date="2022-09-23T12:28:00Z">
        <w:r w:rsidR="00166385">
          <w:t xml:space="preserve"> for the four pollutants considered</w:t>
        </w:r>
      </w:ins>
      <w:r>
        <w:t>.</w:t>
      </w:r>
    </w:p>
    <w:p w14:paraId="110A8CE1" w14:textId="05744E7E" w:rsidR="00573553" w:rsidDel="00AE1C73" w:rsidRDefault="00573553" w:rsidP="00573553">
      <w:pPr>
        <w:rPr>
          <w:del w:id="1058" w:author="Blake Actkinson" w:date="2022-10-18T23:22:00Z"/>
        </w:rPr>
      </w:pPr>
    </w:p>
    <w:p w14:paraId="59F3F716" w14:textId="7F5AF37C" w:rsidR="00573553" w:rsidDel="00A957E7" w:rsidRDefault="00573553" w:rsidP="00573553">
      <w:pPr>
        <w:rPr>
          <w:del w:id="1059" w:author="Blake Actkinson" w:date="2022-10-17T21:17:00Z"/>
        </w:rPr>
      </w:pPr>
    </w:p>
    <w:p w14:paraId="5F3BDCD9" w14:textId="169453F7" w:rsidR="00573553" w:rsidDel="00A957E7" w:rsidRDefault="00573553" w:rsidP="00573553">
      <w:pPr>
        <w:rPr>
          <w:del w:id="1060" w:author="Blake Actkinson" w:date="2022-10-17T21:17:00Z"/>
        </w:rPr>
      </w:pPr>
    </w:p>
    <w:p w14:paraId="5365EA1E" w14:textId="07D3745E" w:rsidR="00573553" w:rsidDel="00A957E7" w:rsidRDefault="00573553" w:rsidP="00573553">
      <w:pPr>
        <w:rPr>
          <w:del w:id="1061" w:author="Blake Actkinson" w:date="2022-10-17T21:17:00Z"/>
        </w:rPr>
      </w:pPr>
    </w:p>
    <w:p w14:paraId="5623EA1A" w14:textId="788291F5" w:rsidR="00573553" w:rsidDel="00166385" w:rsidRDefault="00573553" w:rsidP="00573553">
      <w:pPr>
        <w:rPr>
          <w:del w:id="1062" w:author="Griffin, Robert" w:date="2022-09-23T12:28:00Z"/>
        </w:rPr>
      </w:pPr>
    </w:p>
    <w:p w14:paraId="29EBCEA4" w14:textId="44264ABB" w:rsidR="00573553" w:rsidDel="00166385" w:rsidRDefault="00573553" w:rsidP="00573553">
      <w:pPr>
        <w:rPr>
          <w:del w:id="1063" w:author="Griffin, Robert" w:date="2022-09-23T12:28:00Z"/>
        </w:rPr>
      </w:pPr>
    </w:p>
    <w:p w14:paraId="34BD23FB" w14:textId="0C0DC2FA" w:rsidR="00573553" w:rsidDel="00166385" w:rsidRDefault="00573553" w:rsidP="00573553">
      <w:pPr>
        <w:rPr>
          <w:del w:id="1064" w:author="Griffin, Robert" w:date="2022-09-23T12:28:00Z"/>
        </w:rPr>
      </w:pPr>
    </w:p>
    <w:p w14:paraId="21B7F59D" w14:textId="06FD9889" w:rsidR="00573553" w:rsidDel="00166385" w:rsidRDefault="00573553" w:rsidP="00573553">
      <w:pPr>
        <w:rPr>
          <w:del w:id="1065" w:author="Griffin, Robert" w:date="2022-09-23T12:28:00Z"/>
        </w:rPr>
      </w:pPr>
    </w:p>
    <w:p w14:paraId="0006417E" w14:textId="49D17D96" w:rsidR="007C3AA4" w:rsidDel="00166385" w:rsidRDefault="007C3AA4" w:rsidP="00573553">
      <w:pPr>
        <w:rPr>
          <w:del w:id="1066" w:author="Griffin, Robert" w:date="2022-09-23T12:28:00Z"/>
        </w:rPr>
      </w:pPr>
    </w:p>
    <w:p w14:paraId="45B94843" w14:textId="04CBB7B7" w:rsidR="007C3AA4" w:rsidDel="00166385" w:rsidRDefault="007C3AA4" w:rsidP="00573553">
      <w:pPr>
        <w:rPr>
          <w:del w:id="1067" w:author="Griffin, Robert" w:date="2022-09-23T12:28:00Z"/>
        </w:rPr>
      </w:pPr>
    </w:p>
    <w:p w14:paraId="194365CF" w14:textId="1653A141" w:rsidR="007C3AA4" w:rsidDel="00166385" w:rsidRDefault="007C3AA4" w:rsidP="00573553">
      <w:pPr>
        <w:rPr>
          <w:del w:id="1068" w:author="Griffin, Robert" w:date="2022-09-23T12:28:00Z"/>
        </w:rPr>
      </w:pPr>
    </w:p>
    <w:p w14:paraId="6AB9D92C" w14:textId="215DEFD1" w:rsidR="007C3AA4" w:rsidDel="00166385" w:rsidRDefault="007C3AA4" w:rsidP="00573553">
      <w:pPr>
        <w:rPr>
          <w:del w:id="1069" w:author="Griffin, Robert" w:date="2022-09-23T12:28:00Z"/>
        </w:rPr>
      </w:pPr>
    </w:p>
    <w:p w14:paraId="3E678433" w14:textId="2BC5D70E" w:rsidR="007C3AA4" w:rsidDel="00166385" w:rsidRDefault="007C3AA4" w:rsidP="00573553">
      <w:pPr>
        <w:rPr>
          <w:del w:id="1070" w:author="Griffin, Robert" w:date="2022-09-23T12:28:00Z"/>
        </w:rPr>
      </w:pPr>
    </w:p>
    <w:p w14:paraId="65A4BEAE" w14:textId="7C33F67E" w:rsidR="007C3AA4" w:rsidRDefault="007C3AA4" w:rsidP="00AE1C73">
      <w:pPr>
        <w:pStyle w:val="VDTableTitle"/>
        <w:pPrChange w:id="1071" w:author="Blake Actkinson" w:date="2022-10-18T23:22:00Z">
          <w:pPr/>
        </w:pPrChange>
      </w:pPr>
    </w:p>
    <w:p w14:paraId="70844571" w14:textId="2FE2AA9D" w:rsidR="007C3AA4" w:rsidRDefault="007C3AA4" w:rsidP="00573553">
      <w:del w:id="1072" w:author="Blake Actkinson" w:date="2022-10-17T22:12:00Z">
        <w:r w:rsidDel="00B938DD">
          <w:rPr>
            <w:rFonts w:eastAsiaTheme="minorEastAsia"/>
            <w:b/>
            <w:bCs/>
            <w:noProof/>
          </w:rPr>
          <w:lastRenderedPageBreak/>
          <w:drawing>
            <wp:inline distT="0" distB="0" distL="0" distR="0" wp14:anchorId="60808C41" wp14:editId="27C61CD5">
              <wp:extent cx="5943600" cy="5943600"/>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del>
      <w:ins w:id="1073" w:author="Blake Actkinson" w:date="2022-10-17T22:13:00Z">
        <w:r w:rsidR="00B938DD">
          <w:rPr>
            <w:noProof/>
          </w:rPr>
          <w:drawing>
            <wp:inline distT="0" distB="0" distL="0" distR="0" wp14:anchorId="25B81730" wp14:editId="30F08B4A">
              <wp:extent cx="5943600" cy="59436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BB0576F" w14:textId="0B9F9568" w:rsidR="007C3AA4" w:rsidRDefault="007C3AA4" w:rsidP="007C3AA4">
      <w:pPr>
        <w:pStyle w:val="VAFigureCaption"/>
      </w:pPr>
      <w:r w:rsidRPr="007C3AA4">
        <w:rPr>
          <w:b/>
          <w:bCs/>
        </w:rPr>
        <w:t>Figure 4.</w:t>
      </w:r>
      <w:r>
        <w:t xml:space="preserve"> Boxplots of clustered DBSCAN anomalies by cluster label. Red rectangles correspond to insets of CO</w:t>
      </w:r>
      <w:r>
        <w:rPr>
          <w:vertAlign w:val="subscript"/>
        </w:rPr>
        <w:t>2</w:t>
      </w:r>
      <w:r>
        <w:t xml:space="preserve"> and BC that are displayed on the right side of the plot.</w:t>
      </w:r>
    </w:p>
    <w:p w14:paraId="04336CA9" w14:textId="43DC3383" w:rsidR="007C3AA4" w:rsidRDefault="007C3AA4" w:rsidP="007C3AA4"/>
    <w:p w14:paraId="71B0F131" w14:textId="2C21E561" w:rsidR="007C3AA4" w:rsidDel="00166385" w:rsidRDefault="007C3AA4" w:rsidP="007C3AA4">
      <w:pPr>
        <w:rPr>
          <w:del w:id="1074" w:author="Griffin, Robert" w:date="2022-09-23T12:28:00Z"/>
        </w:rPr>
      </w:pPr>
    </w:p>
    <w:p w14:paraId="3B469053" w14:textId="4722C8C3" w:rsidR="007C3AA4" w:rsidDel="00166385" w:rsidRDefault="007C3AA4" w:rsidP="007C3AA4">
      <w:pPr>
        <w:rPr>
          <w:del w:id="1075" w:author="Griffin, Robert" w:date="2022-09-23T12:28:00Z"/>
        </w:rPr>
      </w:pPr>
    </w:p>
    <w:p w14:paraId="1C7CBCC8" w14:textId="766C9791" w:rsidR="007C3AA4" w:rsidDel="00166385" w:rsidRDefault="007C3AA4" w:rsidP="007C3AA4">
      <w:pPr>
        <w:rPr>
          <w:del w:id="1076" w:author="Griffin, Robert" w:date="2022-09-23T12:29:00Z"/>
        </w:rPr>
      </w:pPr>
    </w:p>
    <w:p w14:paraId="071B2A6F" w14:textId="0E7051E5" w:rsidR="007C3AA4" w:rsidRPr="007C3AA4" w:rsidRDefault="007C3AA4" w:rsidP="007C3AA4">
      <w:pPr>
        <w:pStyle w:val="TAMainText"/>
      </w:pPr>
      <w:r>
        <w:t xml:space="preserve">To </w:t>
      </w:r>
      <w:ins w:id="1077" w:author="Blake Actkinson" w:date="2022-08-21T12:38:00Z">
        <w:r w:rsidR="00947D3F">
          <w:t xml:space="preserve">verify </w:t>
        </w:r>
      </w:ins>
      <w:ins w:id="1078" w:author="Blake Actkinson" w:date="2022-09-05T20:57:00Z">
        <w:r w:rsidR="00F721A2">
          <w:t xml:space="preserve">vehicle-related </w:t>
        </w:r>
      </w:ins>
      <w:ins w:id="1079" w:author="Blake Actkinson" w:date="2022-08-21T12:38:00Z">
        <w:r w:rsidR="00947D3F">
          <w:t xml:space="preserve">impacts </w:t>
        </w:r>
      </w:ins>
      <w:ins w:id="1080" w:author="Blake Actkinson" w:date="2022-08-27T10:10:00Z">
        <w:r w:rsidR="009B4B8D">
          <w:t>associated with</w:t>
        </w:r>
      </w:ins>
      <w:ins w:id="1081" w:author="Blake Actkinson" w:date="2022-08-21T12:38:00Z">
        <w:r w:rsidR="00947D3F">
          <w:t xml:space="preserve"> </w:t>
        </w:r>
      </w:ins>
      <w:del w:id="1082" w:author="Blake Actkinson" w:date="2022-08-21T12:38:00Z">
        <w:r w:rsidDel="00947D3F">
          <w:delText xml:space="preserve">interpret </w:delText>
        </w:r>
      </w:del>
      <w:r>
        <w:t xml:space="preserve">these clusters, we extract traffic variables from the TxDOT roadway inventory and assign these values to our clustered anomalies based on nearest neighbor assignment between the logged GPS coordinates of each clustered point and the </w:t>
      </w:r>
      <w:r>
        <w:lastRenderedPageBreak/>
        <w:t>latitude/longitude coordinates of the inventory’s features.</w:t>
      </w:r>
      <w:r w:rsidR="005271E6">
        <w:fldChar w:fldCharType="begin"/>
      </w:r>
      <w:r w:rsidR="00B90104">
        <w:instrText xml:space="preserve"> ADDIN ZOTERO_ITEM CSL_CITATION {"citationID":"l5IbT9hx","properties":{"formattedCitation":"\\super 18\\nosupersub{}","plainCitation":"18","noteIndex":0},"citationItems":[{"id":733,"uris":["http://zotero.org/users/4282478/items/A8MAGVCD"],"itemData":{"id":733,"type":"webpage","title":"Roadway Inventory","URL":"https://www.txdot.gov/inside-txdot/division/transportation-planning/roadway-inventory.html","accessed":{"date-parts":[["2022",3,4]]}}}],"schema":"https://github.com/citation-style-language/schema/raw/master/csl-citation.json"} </w:instrText>
      </w:r>
      <w:r w:rsidR="005271E6">
        <w:fldChar w:fldCharType="separate"/>
      </w:r>
      <w:r w:rsidR="00B90104" w:rsidRPr="00B90104">
        <w:rPr>
          <w:szCs w:val="24"/>
          <w:vertAlign w:val="superscript"/>
        </w:rPr>
        <w:t>18</w:t>
      </w:r>
      <w:r w:rsidR="005271E6">
        <w:fldChar w:fldCharType="end"/>
      </w:r>
      <w:r w:rsidR="005271E6">
        <w:t xml:space="preserve"> We plot these assignments in Figure 5. Panel (a) in Figure 5 contains the overall AADT counts. Panel (b) in Figure 5 shows percentages of trucks in the estimated annual AADT counts. The high percentage of trucks in AADT in the </w:t>
      </w:r>
      <w:ins w:id="1083" w:author="Blake Actkinson" w:date="2022-08-21T12:39:00Z">
        <w:r w:rsidR="004349DC">
          <w:t>BC/UFP</w:t>
        </w:r>
      </w:ins>
      <w:ins w:id="1084" w:author="Blake Actkinson" w:date="2022-09-06T19:50:00Z">
        <w:r w:rsidR="00BB4BE4">
          <w:t xml:space="preserve"> </w:t>
        </w:r>
      </w:ins>
      <w:del w:id="1085" w:author="Blake Actkinson" w:date="2022-08-21T12:39:00Z">
        <w:r w:rsidR="005271E6" w:rsidDel="004349DC">
          <w:delText xml:space="preserve">third </w:delText>
        </w:r>
      </w:del>
      <w:r w:rsidR="005271E6">
        <w:t>cluster</w:t>
      </w:r>
      <w:ins w:id="1086" w:author="Blake Actkinson" w:date="2022-09-06T19:49:00Z">
        <w:r w:rsidR="00BB4BE4">
          <w:t xml:space="preserve"> </w:t>
        </w:r>
      </w:ins>
      <w:ins w:id="1087" w:author="Blake Actkinson" w:date="2022-08-21T12:39:00Z">
        <w:r w:rsidR="004349DC">
          <w:t>suggests that the cluster is related to trucking activity,</w:t>
        </w:r>
      </w:ins>
      <w:del w:id="1088" w:author="Blake Actkinson" w:date="2022-08-21T12:39:00Z">
        <w:r w:rsidR="005271E6" w:rsidDel="004349DC">
          <w:delText>clearly points to trucking activity</w:delText>
        </w:r>
      </w:del>
      <w:del w:id="1089" w:author="Blake Actkinson" w:date="2022-09-06T19:50:00Z">
        <w:r w:rsidR="005271E6" w:rsidDel="00BB4BE4">
          <w:delText>,</w:delText>
        </w:r>
      </w:del>
      <w:r w:rsidR="005271E6">
        <w:t xml:space="preserve"> while the lower trucking percentage in combination with elevated AADT compared to the </w:t>
      </w:r>
      <w:ins w:id="1090" w:author="Blake Actkinson" w:date="2022-08-21T12:39:00Z">
        <w:r w:rsidR="004349DC">
          <w:t>transition</w:t>
        </w:r>
      </w:ins>
      <w:ins w:id="1091" w:author="Blake Actkinson" w:date="2022-09-06T19:50:00Z">
        <w:r w:rsidR="00BB4BE4">
          <w:t xml:space="preserve"> </w:t>
        </w:r>
      </w:ins>
      <w:del w:id="1092" w:author="Blake Actkinson" w:date="2022-08-21T12:39:00Z">
        <w:r w:rsidR="005271E6" w:rsidDel="004349DC">
          <w:delText xml:space="preserve">second </w:delText>
        </w:r>
      </w:del>
      <w:r w:rsidR="005271E6">
        <w:t>cluster suggest</w:t>
      </w:r>
      <w:r w:rsidR="00B10F9E">
        <w:t>s</w:t>
      </w:r>
      <w:r w:rsidR="005271E6">
        <w:t xml:space="preserve"> that the </w:t>
      </w:r>
      <w:ins w:id="1093" w:author="Blake Actkinson" w:date="2022-08-21T12:39:00Z">
        <w:r w:rsidR="00B10F9E">
          <w:t>CO</w:t>
        </w:r>
        <w:r w:rsidR="00B10F9E">
          <w:rPr>
            <w:vertAlign w:val="subscript"/>
          </w:rPr>
          <w:t>2</w:t>
        </w:r>
        <w:r w:rsidR="00B10F9E">
          <w:t xml:space="preserve"> </w:t>
        </w:r>
      </w:ins>
      <w:del w:id="1094" w:author="Blake Actkinson" w:date="2022-08-21T12:39:00Z">
        <w:r w:rsidR="005271E6" w:rsidDel="00B10F9E">
          <w:delText xml:space="preserve">first </w:delText>
        </w:r>
      </w:del>
      <w:r w:rsidR="005271E6">
        <w:t xml:space="preserve">cluster </w:t>
      </w:r>
      <w:ins w:id="1095" w:author="Blake Actkinson" w:date="2022-08-21T12:39:00Z">
        <w:r w:rsidR="00B10F9E">
          <w:t xml:space="preserve">is </w:t>
        </w:r>
      </w:ins>
      <w:del w:id="1096" w:author="Blake Actkinson" w:date="2022-08-21T12:39:00Z">
        <w:r w:rsidR="005271E6" w:rsidDel="00B10F9E">
          <w:delText xml:space="preserve">could be </w:delText>
        </w:r>
      </w:del>
      <w:r w:rsidR="005271E6">
        <w:t xml:space="preserve">capturing </w:t>
      </w:r>
      <w:del w:id="1097" w:author="Griffin, Robert" w:date="2022-09-23T12:29:00Z">
        <w:r w:rsidR="005271E6" w:rsidDel="00166385">
          <w:delText xml:space="preserve">some </w:delText>
        </w:r>
      </w:del>
      <w:r w:rsidR="005271E6">
        <w:t xml:space="preserve">light-duty </w:t>
      </w:r>
      <w:del w:id="1098" w:author="Blake Actkinson" w:date="2022-08-21T12:39:00Z">
        <w:r w:rsidR="005271E6" w:rsidDel="00B10F9E">
          <w:delText xml:space="preserve">gasoline </w:delText>
        </w:r>
      </w:del>
      <w:r w:rsidR="005271E6">
        <w:t xml:space="preserve">vehicle activity. </w:t>
      </w:r>
      <w:bookmarkStart w:id="1099" w:name="_Hlk113552956"/>
      <w:ins w:id="1100" w:author="Blake Actkinson" w:date="2022-08-27T10:10:00Z">
        <w:r w:rsidR="0029360E">
          <w:t>Results from these boxplots confirm that our c</w:t>
        </w:r>
      </w:ins>
      <w:ins w:id="1101" w:author="Blake Actkinson" w:date="2022-08-27T10:11:00Z">
        <w:r w:rsidR="0029360E">
          <w:t xml:space="preserve">lusters are linked to </w:t>
        </w:r>
        <w:r w:rsidR="005D14EC">
          <w:t xml:space="preserve">emissions from </w:t>
        </w:r>
      </w:ins>
      <w:ins w:id="1102" w:author="Blake Actkinson" w:date="2022-09-06T19:51:00Z">
        <w:r w:rsidR="007E6802">
          <w:t xml:space="preserve">these </w:t>
        </w:r>
      </w:ins>
      <w:ins w:id="1103" w:author="Blake Actkinson" w:date="2022-08-27T10:11:00Z">
        <w:r w:rsidR="005D14EC">
          <w:t xml:space="preserve">different vehicle types. </w:t>
        </w:r>
      </w:ins>
      <w:del w:id="1104" w:author="Blake Actkinson" w:date="2022-08-21T12:40:00Z">
        <w:r w:rsidR="005271E6" w:rsidDel="00B10F9E">
          <w:delText>These assignments, in conjunction with their principal component loading assignments, are consistent with previously published studies of vehicle pollution source apportionment.</w:delText>
        </w:r>
        <w:r w:rsidR="005271E6" w:rsidDel="00B10F9E">
          <w:fldChar w:fldCharType="begin"/>
        </w:r>
        <w:r w:rsidR="00C54D18" w:rsidDel="00B10F9E">
          <w:delInstrText xml:space="preserve"> ADDIN ZOTERO_ITEM CSL_CITATION {"citationID":"wpnJ7Nj6","properties":{"formattedCitation":"\\super 1,18,19\\nosupersub{}","plainCitation":"1,18,19","noteIndex":0},"citationItems":[{"id":177,"uris":["http://zotero.org/users/4282478/items/4SPHF3NQ"],"itemData":{"id":177,"type":"article-journal","abstract":"We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id":43,"uris":["http://zotero.org/users/4282478/items/ZA68FC2E"],"itemData":{"id":43,"type":"article-journal","abstract":"Multipollutant indicators of mobile source impacts are developed from readily available CO, NOx, and elemental carbon (EC) data for use in air quality and epidemiologic analysis. Two types of outcome-based Integrated Mobile Source Indicators (IMSI) are assessed. The first is derived from analysis of emissions of EC, CO, and NOx such that pollutant concentrations are mixed and weighted based on emission ratios for both gasoline and diesel vehicles. The emission-based indicators (IMSIEB) capture the impact of mobile sources on air quality estimated from receptor models and their uncertainty is comparable to measurement and source apportionment uncertainties. The IMSIEB have larger correlation between two different receptor sites impacted by traffic than single pollutants, suggesting they are better indicators of the local impact of mobile sources. A sensitivity analysis of fractions of pollutants in a two-pollutant mixture and the inclusion in an epidemiologic model is conducted to develop a second set of indicators based on health outcomes. The health-based indicators (IMSIHB) are weighted combinations of CO, NOx, and EC pairs that have the lowest P value in their association with cardiovascular disease emergency department visits, possibly due to their better spatial representativeness. These outcome-based, multipollutant indicators can provide support for the setting of multipollutant air quality standards and other air quality management activities. Implications: Integrated mobile source indicators (IMSI) were developed and assessed for use in air quality and epidemiologic analysis. IMSI contribute to fill the gap in the path towards a multipollutant air quality approach in two aspects: IMSI represent an innovative way to identify mixtures of pollutants based on outcomes and constitutes an alternative approach to assess multipollutant health effects. IMSI developed for mobile sources can be easily applied to other sources. Results can support the setting of multipollutant air quality standards. Supplemental Material Supplemental materials are available for this article. Go to the publisher's online edition of the Journal of the Air &amp; Waste Management Association for materials showing the estimation of uncertainties using propagation of errors, comparison of source impacts from CMB and PMF and wind direction and speed for the Jefferson Street monitoring location in Atlanta.","container-title":"Journal of the Air &amp; Waste Management Association","DOI":"10.1080/10473289.2012.656218","ISSN":"1096-2247","issue":"4","note":"publisher: Taylor &amp; Francis\n_eprint: https://doi.org/10.1080/10473289.2012.656218","page":"431-442","source":"Taylor and Francis+NEJM","title":"Development of outcome-based, multipollutant mobile source indicators","volume":"62","author":[{"family":"Pachon","given":"Jorge   E."},{"family":"Balachandran","given":"Sivaraman"},{"family":"Hu","given":"Yongtao"},{"family":"Mulholland","given":"James   A."},{"family":"Darrow","given":"Lyndsey   A."},{"family":"Sarnat","given":"Jeremy   A."},{"family":"Tolbert","given":"Paige   E."},{"family":"Russell","given":"Armistead   G."}],"issued":{"date-parts":[["2012",4,1]]}}},{"id":46,"uris":["http://zotero.org/users/4282478/items/KD46G8QK"],"itemData":{"id":46,"type":"article-journal","abstract":"Vehicle emissions of nitrogen oxides (NOx), carbon monoxide (CO), fine particulate matter (PM2.5), organic aerosol (OA), and black carbon (BC) were measured at the Caldecott tunnel in the San Francisco Bay Area. Measurements were made in bore 2 of the tunnel, where light-duty (LD) vehicles accounted for &gt;99% of total traffic and heavy-duty trucks were not allowed. Prior emission studies conducted in North America have often assumed that route- or weekend-specific prohibitions on heavy-duty truck traffic imply that diesel contributions to pollutant concentrations measured in on-road settings can be neglected. However, as light-duty vehicle emissions have declined, this assumption can lead to biased results, especially for pollutants such as NOx, OA, and BC, for which diesel-engine emission rates are high compared to corresponding values for gasoline engines. In this study, diesel vehicles (mostly medium-duty delivery trucks with two axles and six tires) accounted for &lt;1% of all vehicles observed in the tunnel but were nevertheless responsible for (18 ± 3)%, (22 ± 6)%, and (45 ± 8)% of measured NOx, OA, and BC concentrations. Fleet-average OA and BC emission factors for light-duty vehicles are, respectively, 10 and 50 times lower than for heavy-duty diesel trucks. Using measured emission factors from this study and publicly available data on taxable fuel sales, as of 2010, LD gasoline vehicles were estimated to be responsible for 85%, 18%, 18%, and 6% of emissions of CO, NOx, OA, and BC, respectively, from on-road motor vehicles in the United States.","container-title":"Environmental Science &amp; Technology","DOI":"10.1021/es402875u","ISSN":"0013-936X","issue":"23","journalAbbreviation":"Environ. Sci. Technol.","note":"publisher: American Chemical Society","page":"13873-13881","source":"ACS Publications","title":"Quantifying On-Road Emissions from Gasoline-Powered Motor Vehicles: Accounting for the Presence of Medium- and Heavy-Duty Diesel Trucks","title-short":"Quantifying On-Road Emissions from Gasoline-Powered Motor Vehicles","volume":"47","author":[{"family":"Dallmann","given":"Timothy R."},{"family":"Kirchstetter","given":"Thomas W."},{"family":"DeMartini","given":"Steven J."},{"family":"Harley","given":"Robert A."}],"issued":{"date-parts":[["2013",12,3]]}}}],"schema":"https://github.com/citation-style-language/schema/raw/master/csl-citation.json"} </w:delInstrText>
        </w:r>
        <w:r w:rsidR="005271E6" w:rsidDel="00B10F9E">
          <w:fldChar w:fldCharType="separate"/>
        </w:r>
        <w:r w:rsidR="00C54D18" w:rsidRPr="00C54D18" w:rsidDel="00B10F9E">
          <w:rPr>
            <w:szCs w:val="24"/>
            <w:vertAlign w:val="superscript"/>
          </w:rPr>
          <w:delText>1,18,19</w:delText>
        </w:r>
        <w:r w:rsidR="005271E6" w:rsidDel="00B10F9E">
          <w:fldChar w:fldCharType="end"/>
        </w:r>
        <w:r w:rsidR="005271E6" w:rsidDel="00B10F9E">
          <w:delText xml:space="preserve"> </w:delText>
        </w:r>
        <w:r w:rsidDel="00B10F9E">
          <w:delText xml:space="preserve"> </w:delText>
        </w:r>
      </w:del>
    </w:p>
    <w:bookmarkEnd w:id="1099"/>
    <w:p w14:paraId="2593E07C" w14:textId="51ACFAB1" w:rsidR="007C3AA4" w:rsidRDefault="005271E6" w:rsidP="00573553">
      <w:r>
        <w:rPr>
          <w:rFonts w:eastAsiaTheme="minorEastAsia"/>
          <w:b/>
          <w:bCs/>
          <w:noProof/>
        </w:rPr>
        <w:drawing>
          <wp:anchor distT="0" distB="0" distL="114300" distR="114300" simplePos="0" relativeHeight="251665408" behindDoc="0" locked="0" layoutInCell="1" allowOverlap="1" wp14:anchorId="741A2AA5" wp14:editId="2AE2EDAF">
            <wp:simplePos x="0" y="0"/>
            <wp:positionH relativeFrom="column">
              <wp:posOffset>0</wp:posOffset>
            </wp:positionH>
            <wp:positionV relativeFrom="paragraph">
              <wp:posOffset>304165</wp:posOffset>
            </wp:positionV>
            <wp:extent cx="5943600" cy="2971800"/>
            <wp:effectExtent l="0" t="0" r="0" b="0"/>
            <wp:wrapTopAndBottom/>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p>
    <w:p w14:paraId="691BBDAB" w14:textId="583B076B" w:rsidR="007C3AA4" w:rsidRPr="005271E6" w:rsidRDefault="005271E6" w:rsidP="005271E6">
      <w:pPr>
        <w:pStyle w:val="VAFigureCaption"/>
      </w:pPr>
      <w:r w:rsidRPr="00BB4BE4">
        <w:rPr>
          <w:b/>
          <w:bCs/>
        </w:rPr>
        <w:t>Figure 5.</w:t>
      </w:r>
      <w:r>
        <w:t xml:space="preserve"> Boxplot of traffic attributes corresponding to anomalies in labeled clusters. (1</w:t>
      </w:r>
      <w:proofErr w:type="gramStart"/>
      <w:r>
        <w:t>-“</w:t>
      </w:r>
      <w:proofErr w:type="gramEnd"/>
      <w:r>
        <w:t>CO</w:t>
      </w:r>
      <w:r>
        <w:rPr>
          <w:vertAlign w:val="subscript"/>
        </w:rPr>
        <w:t>2</w:t>
      </w:r>
      <w:r>
        <w:t xml:space="preserve"> Cluster”, 2 – “Transition Cluster”, 3 – “BC/UFP Cluster”). (a) Annual average daily traffic (AADT) by cluster label. (b) Percentages of trucks in the annual average daily traffic counts (AADT% Truck).</w:t>
      </w:r>
    </w:p>
    <w:p w14:paraId="3332A060" w14:textId="77777777" w:rsidR="007C3AA4" w:rsidRPr="00573553" w:rsidRDefault="007C3AA4" w:rsidP="00573553"/>
    <w:p w14:paraId="0BDB1DA5" w14:textId="779C157D" w:rsidR="00573553" w:rsidRDefault="00573553" w:rsidP="009729B3">
      <w:pPr>
        <w:pStyle w:val="TAMainText"/>
        <w:numPr>
          <w:ilvl w:val="1"/>
          <w:numId w:val="11"/>
        </w:numPr>
        <w:rPr>
          <w:b/>
          <w:bCs/>
        </w:rPr>
      </w:pPr>
      <w:r>
        <w:rPr>
          <w:b/>
          <w:bCs/>
        </w:rPr>
        <w:t>Detected Anomaly Type by Census Tract</w:t>
      </w:r>
    </w:p>
    <w:p w14:paraId="3AE64919" w14:textId="479EFB63" w:rsidR="00573553" w:rsidRDefault="00A957E7" w:rsidP="00573553">
      <w:pPr>
        <w:pStyle w:val="TAMainText"/>
      </w:pPr>
      <w:proofErr w:type="gramStart"/>
      <w:ins w:id="1105" w:author="Blake Actkinson" w:date="2022-10-17T21:18:00Z">
        <w:r>
          <w:lastRenderedPageBreak/>
          <w:t>In order to</w:t>
        </w:r>
        <w:proofErr w:type="gramEnd"/>
        <w:r>
          <w:t xml:space="preserve"> </w:t>
        </w:r>
      </w:ins>
      <w:ins w:id="1106" w:author="Griffin, Robert" w:date="2022-09-23T12:29:00Z">
        <w:del w:id="1107" w:author="Blake Actkinson" w:date="2022-10-17T21:18:00Z">
          <w:r w:rsidR="00166385" w:rsidDel="00A957E7">
            <w:delText xml:space="preserve">In order </w:delText>
          </w:r>
          <w:commentRangeStart w:id="1108"/>
          <w:r w:rsidR="00166385" w:rsidDel="00A957E7">
            <w:delText>to</w:delText>
          </w:r>
          <w:commentRangeEnd w:id="1108"/>
          <w:r w:rsidR="00166385" w:rsidDel="00A957E7">
            <w:rPr>
              <w:rStyle w:val="CommentReference"/>
            </w:rPr>
            <w:commentReference w:id="1108"/>
          </w:r>
          <w:r w:rsidR="00166385" w:rsidDel="00A957E7">
            <w:delText xml:space="preserve"> …, w</w:delText>
          </w:r>
        </w:del>
      </w:ins>
      <w:del w:id="1109" w:author="Blake Actkinson" w:date="2022-10-17T21:18:00Z">
        <w:r w:rsidR="00573553" w:rsidDel="00A957E7">
          <w:delText xml:space="preserve">We </w:delText>
        </w:r>
      </w:del>
      <w:r w:rsidR="00573553">
        <w:t xml:space="preserve">evaluate spatial differences </w:t>
      </w:r>
      <w:r w:rsidR="00C829A5">
        <w:t>in these clustered anomaly types across the city of Houston</w:t>
      </w:r>
      <w:ins w:id="1110" w:author="Blake Actkinson" w:date="2022-10-17T21:18:00Z">
        <w:r>
          <w:t>,</w:t>
        </w:r>
      </w:ins>
      <w:r w:rsidR="00C829A5">
        <w:t xml:space="preserve"> </w:t>
      </w:r>
      <w:ins w:id="1111" w:author="Blake Actkinson" w:date="2022-10-17T21:18:00Z">
        <w:r>
          <w:t xml:space="preserve">we tabulate </w:t>
        </w:r>
      </w:ins>
      <w:del w:id="1112" w:author="Blake Actkinson" w:date="2022-10-17T21:18:00Z">
        <w:r w:rsidR="00C829A5" w:rsidDel="00A957E7">
          <w:delText xml:space="preserve">by tabulating </w:delText>
        </w:r>
      </w:del>
      <w:r w:rsidR="00C829A5">
        <w:t>anomaly types for</w:t>
      </w:r>
      <w:ins w:id="1113" w:author="Blake Actkinson" w:date="2022-10-17T21:18:00Z">
        <w:r>
          <w:t xml:space="preserve"> a subset of</w:t>
        </w:r>
      </w:ins>
      <w:r w:rsidR="00C829A5">
        <w:t xml:space="preserve"> visited census tracts; details about the census tracts are provided in Table S8. We report rescaled total numbers of detected anomalies of a given cluster type (“CO</w:t>
      </w:r>
      <w:r w:rsidR="00C829A5">
        <w:rPr>
          <w:vertAlign w:val="subscript"/>
        </w:rPr>
        <w:t>2</w:t>
      </w:r>
      <w:r w:rsidR="00C829A5">
        <w:t xml:space="preserve"> Cluster” for “CO</w:t>
      </w:r>
      <w:r w:rsidR="00C829A5">
        <w:rPr>
          <w:vertAlign w:val="subscript"/>
        </w:rPr>
        <w:t>2</w:t>
      </w:r>
      <w:r w:rsidR="00C829A5">
        <w:t xml:space="preserve">-rich”, “Transition Cluster”, “BC/UFP Cluster”) divided by the total number of measurements made in that census tract. </w:t>
      </w:r>
      <w:r w:rsidR="000A0C13">
        <w:t xml:space="preserve">Normalizing </w:t>
      </w:r>
      <w:r w:rsidR="00C829A5">
        <w:t>by the to</w:t>
      </w:r>
      <w:r w:rsidR="00687D89">
        <w:t>t</w:t>
      </w:r>
      <w:r w:rsidR="00C829A5">
        <w:t xml:space="preserve">al number of measurements in this manner yields the probability of encountering </w:t>
      </w:r>
      <w:r w:rsidR="006F4E62">
        <w:t xml:space="preserve">the anomaly </w:t>
      </w:r>
      <w:r w:rsidR="00C829A5">
        <w:t>in the census tract during the study period, which is from 8 AM to 4 PM on weekdays. Figure S6 displays bar plots showing DBSCAN anomaly detection type probabili</w:t>
      </w:r>
      <w:r w:rsidR="001819B4">
        <w:t>ti</w:t>
      </w:r>
      <w:r w:rsidR="00C829A5">
        <w:t>es by census tract, while Figures 6 and 7 map the census tracts colored by their CO</w:t>
      </w:r>
      <w:r w:rsidR="00C829A5">
        <w:rPr>
          <w:vertAlign w:val="subscript"/>
        </w:rPr>
        <w:t>2</w:t>
      </w:r>
      <w:r w:rsidR="00C829A5">
        <w:t xml:space="preserve"> and BC/UFP anomaly detection type probabilities.</w:t>
      </w:r>
    </w:p>
    <w:p w14:paraId="0D6C65DC" w14:textId="19BC3372" w:rsidR="00C829A5" w:rsidDel="00ED5B39" w:rsidRDefault="00A47B87" w:rsidP="00573553">
      <w:pPr>
        <w:pStyle w:val="TAMainText"/>
        <w:rPr>
          <w:del w:id="1114" w:author="Blake Actkinson" w:date="2022-09-07T21:04:00Z"/>
        </w:rPr>
      </w:pPr>
      <w:ins w:id="1115" w:author="Blake Actkinson" w:date="2022-10-17T22:27:00Z">
        <w:r>
          <w:rPr>
            <w:noProof/>
          </w:rPr>
          <w:lastRenderedPageBreak/>
          <w:drawing>
            <wp:inline distT="0" distB="0" distL="0" distR="0" wp14:anchorId="640E5A4E" wp14:editId="7EE50866">
              <wp:extent cx="5943600" cy="445770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2EE110CC" w14:textId="4809269B" w:rsidR="00C829A5" w:rsidDel="00ED5B39" w:rsidRDefault="00F470CA">
      <w:pPr>
        <w:pStyle w:val="TAMainText"/>
        <w:ind w:firstLine="0"/>
        <w:rPr>
          <w:del w:id="1116" w:author="Blake Actkinson" w:date="2022-09-07T21:04:00Z"/>
        </w:rPr>
        <w:pPrChange w:id="1117" w:author="Blake Actkinson" w:date="2022-09-07T21:04:00Z">
          <w:pPr>
            <w:pStyle w:val="TAMainText"/>
          </w:pPr>
        </w:pPrChange>
      </w:pPr>
      <w:commentRangeStart w:id="1118"/>
      <w:commentRangeEnd w:id="1118"/>
      <w:r>
        <w:rPr>
          <w:rStyle w:val="CommentReference"/>
        </w:rPr>
        <w:commentReference w:id="1118"/>
      </w:r>
      <w:del w:id="1119" w:author="Blake Actkinson" w:date="2022-09-07T21:02:00Z">
        <w:r w:rsidR="00C829A5" w:rsidDel="00060F6E">
          <w:rPr>
            <w:b/>
            <w:bCs/>
            <w:noProof/>
          </w:rPr>
          <w:drawing>
            <wp:inline distT="0" distB="0" distL="0" distR="0" wp14:anchorId="0B50D05D" wp14:editId="618A4B79">
              <wp:extent cx="5943600" cy="421132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del>
    </w:p>
    <w:p w14:paraId="536D0A4D" w14:textId="67AB75A3" w:rsidR="00C829A5" w:rsidRDefault="00C829A5">
      <w:pPr>
        <w:pStyle w:val="TAMainText"/>
        <w:ind w:firstLine="0"/>
        <w:pPrChange w:id="1120" w:author="Blake Actkinson" w:date="2022-09-07T21:04:00Z">
          <w:pPr>
            <w:pStyle w:val="VAFigureCaption"/>
          </w:pPr>
        </w:pPrChange>
      </w:pPr>
      <w:r w:rsidRPr="00C829A5">
        <w:rPr>
          <w:b/>
          <w:bCs/>
        </w:rPr>
        <w:t>Figure 6.</w:t>
      </w:r>
      <w:r>
        <w:t xml:space="preserve"> Map depicting analyzed census tracts colored by their calculated CO</w:t>
      </w:r>
      <w:r>
        <w:rPr>
          <w:vertAlign w:val="subscript"/>
        </w:rPr>
        <w:t>2</w:t>
      </w:r>
      <w:r>
        <w:t xml:space="preserve"> anomaly detection probabilities (%). </w:t>
      </w:r>
      <w:proofErr w:type="spellStart"/>
      <w:r>
        <w:t>Basemap</w:t>
      </w:r>
      <w:proofErr w:type="spellEnd"/>
      <w:r>
        <w:t xml:space="preserve"> courtesy of Wikimedia.</w:t>
      </w:r>
    </w:p>
    <w:p w14:paraId="37CCE008" w14:textId="49BB6960" w:rsidR="00C829A5" w:rsidRDefault="00C829A5" w:rsidP="00C829A5"/>
    <w:p w14:paraId="35C652E1" w14:textId="146654C3" w:rsidR="00C829A5" w:rsidRDefault="00C829A5" w:rsidP="00C829A5"/>
    <w:p w14:paraId="34CE7A35" w14:textId="70331406" w:rsidR="00C829A5" w:rsidRDefault="00C829A5" w:rsidP="00C829A5"/>
    <w:p w14:paraId="72942309" w14:textId="38111006" w:rsidR="00C829A5" w:rsidRDefault="00C829A5" w:rsidP="00C829A5"/>
    <w:p w14:paraId="01A0847C" w14:textId="06073569" w:rsidR="00C829A5" w:rsidRDefault="00C829A5" w:rsidP="00C829A5"/>
    <w:p w14:paraId="5D989EA3" w14:textId="430ABFF8" w:rsidR="00C829A5" w:rsidRDefault="00C829A5" w:rsidP="00C829A5"/>
    <w:p w14:paraId="0E736523" w14:textId="099D1193" w:rsidR="00C829A5" w:rsidRDefault="00C829A5" w:rsidP="00C829A5">
      <w:del w:id="1121" w:author="Blake Actkinson" w:date="2022-09-07T21:04:00Z">
        <w:r w:rsidDel="00060F6E">
          <w:rPr>
            <w:b/>
            <w:bCs/>
            <w:noProof/>
          </w:rPr>
          <w:lastRenderedPageBreak/>
          <w:drawing>
            <wp:inline distT="0" distB="0" distL="0" distR="0" wp14:anchorId="716EE9A7" wp14:editId="2D08A572">
              <wp:extent cx="5943600" cy="421132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del>
      <w:ins w:id="1122" w:author="Blake Actkinson" w:date="2022-10-17T22:27:00Z">
        <w:r w:rsidR="00A47B87">
          <w:rPr>
            <w:noProof/>
          </w:rPr>
          <w:drawing>
            <wp:inline distT="0" distB="0" distL="0" distR="0" wp14:anchorId="69B7E2A2" wp14:editId="7D8DD84F">
              <wp:extent cx="5943600" cy="4457700"/>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0225E428" w14:textId="22FF90FE" w:rsidR="00C829A5" w:rsidRDefault="00C829A5" w:rsidP="00C829A5">
      <w:pPr>
        <w:pStyle w:val="VAFigureCaption"/>
      </w:pPr>
      <w:r w:rsidRPr="00292DE5">
        <w:rPr>
          <w:b/>
          <w:bCs/>
        </w:rPr>
        <w:t>Figure 7.</w:t>
      </w:r>
      <w:r>
        <w:t xml:space="preserve"> Map depicting analyzed census tracts </w:t>
      </w:r>
      <w:r w:rsidR="005A7309">
        <w:t xml:space="preserve">normalized by their calculated BC/UFP anomaly detection probabilities (%). </w:t>
      </w:r>
      <w:proofErr w:type="spellStart"/>
      <w:r w:rsidR="005A7309">
        <w:t>Basemap</w:t>
      </w:r>
      <w:proofErr w:type="spellEnd"/>
      <w:r w:rsidR="005A7309">
        <w:t xml:space="preserve"> courtesy of Wikimedia. </w:t>
      </w:r>
    </w:p>
    <w:p w14:paraId="17E3B79B" w14:textId="50CB2EA8" w:rsidR="003A0E91" w:rsidRDefault="005A7309" w:rsidP="005A7309">
      <w:pPr>
        <w:pStyle w:val="TAMainText"/>
        <w:rPr>
          <w:ins w:id="1123" w:author="Griffin, Robert" w:date="2022-09-23T12:32:00Z"/>
        </w:rPr>
      </w:pPr>
      <w:r>
        <w:t>The bar plots and maps illustrate stark spatial heterogeneity in anomaly type. With respect to CO</w:t>
      </w:r>
      <w:r>
        <w:rPr>
          <w:vertAlign w:val="subscript"/>
        </w:rPr>
        <w:t>2</w:t>
      </w:r>
      <w:r>
        <w:t xml:space="preserve"> cluster anomalies, neighborhoods in the western parts of Houston (North Rice, South Rice, </w:t>
      </w:r>
      <w:del w:id="1124" w:author="Griffin, Robert" w:date="2022-09-23T12:32:00Z">
        <w:r w:rsidDel="003A0E91">
          <w:delText>South River Oaks</w:delText>
        </w:r>
      </w:del>
      <w:ins w:id="1125" w:author="Griffin, Robert" w:date="2022-09-23T12:32:00Z">
        <w:r w:rsidR="003A0E91">
          <w:t>Sharpstown</w:t>
        </w:r>
      </w:ins>
      <w:r>
        <w:t>) consistently rank higher than neighborhoods in the eastern part of Houston</w:t>
      </w:r>
      <w:ins w:id="1126" w:author="Griffin, Robert" w:date="2022-09-23T12:32:00Z">
        <w:r w:rsidR="003A0E91">
          <w:t xml:space="preserve"> (</w:t>
        </w:r>
        <w:proofErr w:type="spellStart"/>
        <w:r w:rsidR="003A0E91">
          <w:t>Milby</w:t>
        </w:r>
        <w:proofErr w:type="spellEnd"/>
        <w:r w:rsidR="003A0E91">
          <w:t xml:space="preserve"> Park, Clinton, Manchester)</w:t>
        </w:r>
      </w:ins>
      <w:r>
        <w:t xml:space="preserve">, with neighborhoods surrounding Rice University ranking the highest. </w:t>
      </w:r>
      <w:r w:rsidR="000415D2">
        <w:t xml:space="preserve">The neighborhoods near the Rice campus consist of busy thoroughfares that are often congested with traffic from light-duty gasoline powered vehicles, especially around </w:t>
      </w:r>
      <w:ins w:id="1127" w:author="Griffin, Robert" w:date="2022-09-23T12:32:00Z">
        <w:r w:rsidR="003A0E91">
          <w:t xml:space="preserve">local </w:t>
        </w:r>
      </w:ins>
      <w:r w:rsidR="000415D2">
        <w:t>rush hour (8 AM). With regards to the BC/UFP clusters, heavily industrialized neighborhoods in the eastern part of Houston</w:t>
      </w:r>
      <w:ins w:id="1128" w:author="Blake Actkinson" w:date="2022-10-17T21:12:00Z">
        <w:r w:rsidR="009E4A99">
          <w:t xml:space="preserve"> near the Houston Ship Channel</w:t>
        </w:r>
      </w:ins>
      <w:r w:rsidR="000415D2">
        <w:t xml:space="preserve"> (</w:t>
      </w:r>
      <w:proofErr w:type="spellStart"/>
      <w:r w:rsidR="000415D2">
        <w:t>Milby</w:t>
      </w:r>
      <w:proofErr w:type="spellEnd"/>
      <w:r w:rsidR="000415D2">
        <w:t xml:space="preserve"> Park, West Galena Park, Manchester, Clinton) are </w:t>
      </w:r>
      <w:r w:rsidR="000415D2">
        <w:lastRenderedPageBreak/>
        <w:t xml:space="preserve">ranked the highest, with the </w:t>
      </w:r>
      <w:proofErr w:type="spellStart"/>
      <w:r w:rsidR="000415D2">
        <w:t>Milby</w:t>
      </w:r>
      <w:proofErr w:type="spellEnd"/>
      <w:r w:rsidR="000415D2">
        <w:t xml:space="preserve"> Park census tract exhibiting the highest probability of encountering one of these anomaly types (10.6%) during the study period.</w:t>
      </w:r>
    </w:p>
    <w:p w14:paraId="0AB97E55" w14:textId="19332DA0" w:rsidR="005A7309" w:rsidRDefault="000415D2" w:rsidP="005A7309">
      <w:pPr>
        <w:pStyle w:val="TAMainText"/>
      </w:pPr>
      <w:del w:id="1129" w:author="Griffin, Robert" w:date="2022-09-23T12:32:00Z">
        <w:r w:rsidDel="003A0E91">
          <w:delText xml:space="preserve"> </w:delText>
        </w:r>
      </w:del>
      <w:r>
        <w:t>Many of the</w:t>
      </w:r>
      <w:del w:id="1130" w:author="Griffin, Robert" w:date="2022-09-23T12:33:00Z">
        <w:r w:rsidDel="003A0E91">
          <w:delText>se</w:delText>
        </w:r>
      </w:del>
      <w:r>
        <w:t xml:space="preserve"> </w:t>
      </w:r>
      <w:ins w:id="1131" w:author="Griffin, Robert" w:date="2022-09-23T12:33:00Z">
        <w:r w:rsidR="003A0E91">
          <w:t xml:space="preserve">BC/UFP </w:t>
        </w:r>
      </w:ins>
      <w:r>
        <w:t>anomaly detection</w:t>
      </w:r>
      <w:ins w:id="1132" w:author="Griffin, Robert" w:date="2022-09-23T12:33:00Z">
        <w:r w:rsidR="003A0E91">
          <w:t>s</w:t>
        </w:r>
      </w:ins>
      <w:r>
        <w:t xml:space="preserve"> </w:t>
      </w:r>
      <w:del w:id="1133" w:author="Griffin, Robert" w:date="2022-09-23T12:33:00Z">
        <w:r w:rsidDel="003A0E91">
          <w:delText xml:space="preserve">types were found to </w:delText>
        </w:r>
      </w:del>
      <w:r>
        <w:t>occur on highway; Figure S7 illustrates the differences in BC/UFP anomaly detection probabilities when highways are included and excluded from the analysis (Figure S8 shows the same information for CO</w:t>
      </w:r>
      <w:r>
        <w:softHyphen/>
      </w:r>
      <w:r>
        <w:rPr>
          <w:vertAlign w:val="subscript"/>
        </w:rPr>
        <w:t>2</w:t>
      </w:r>
      <w:r>
        <w:t xml:space="preserve"> anomalies). Even with highways</w:t>
      </w:r>
      <w:r w:rsidR="00793011">
        <w:t xml:space="preserve"> </w:t>
      </w:r>
      <w:r>
        <w:t>removed from the analysis, neighborhoods in the eastern part of Houston stil</w:t>
      </w:r>
      <w:r w:rsidR="00EC4ED0">
        <w:t>l</w:t>
      </w:r>
      <w:r>
        <w:t xml:space="preserve"> rank consistently higher than those neighborhoods in the western part of Houston</w:t>
      </w:r>
      <w:ins w:id="1134" w:author="Griffin, Robert" w:date="2022-09-23T12:34:00Z">
        <w:r w:rsidR="003A0E91">
          <w:t xml:space="preserve"> with respect to the</w:t>
        </w:r>
      </w:ins>
      <w:ins w:id="1135" w:author="Blake Actkinson" w:date="2022-10-17T21:13:00Z">
        <w:r w:rsidR="009E4A99">
          <w:t xml:space="preserve"> frequency of</w:t>
        </w:r>
      </w:ins>
      <w:ins w:id="1136" w:author="Griffin, Robert" w:date="2022-09-23T12:34:00Z">
        <w:r w:rsidR="003A0E91">
          <w:t xml:space="preserve"> BC/UFP anomal</w:t>
        </w:r>
      </w:ins>
      <w:ins w:id="1137" w:author="Blake Actkinson" w:date="2022-10-17T21:13:00Z">
        <w:r w:rsidR="009E4A99">
          <w:t>y</w:t>
        </w:r>
      </w:ins>
      <w:ins w:id="1138" w:author="Griffin, Robert" w:date="2022-09-23T12:34:00Z">
        <w:del w:id="1139" w:author="Blake Actkinson" w:date="2022-10-17T21:13:00Z">
          <w:r w:rsidR="003A0E91" w:rsidDel="009E4A99">
            <w:delText>ies</w:delText>
          </w:r>
        </w:del>
      </w:ins>
      <w:ins w:id="1140" w:author="Blake Actkinson" w:date="2022-10-17T21:13:00Z">
        <w:r w:rsidR="009E4A99">
          <w:t xml:space="preserve"> detection</w:t>
        </w:r>
      </w:ins>
      <w:r>
        <w:t>. The mapped census tracts</w:t>
      </w:r>
      <w:ins w:id="1141" w:author="Blake Actkinson" w:date="2022-09-05T21:00:00Z">
        <w:r w:rsidR="005D6B89">
          <w:t xml:space="preserve"> show</w:t>
        </w:r>
      </w:ins>
      <w:del w:id="1142" w:author="Blake Actkinson" w:date="2022-09-05T21:00:00Z">
        <w:r w:rsidDel="005D6B89">
          <w:delText xml:space="preserve"> highlight</w:delText>
        </w:r>
      </w:del>
      <w:r>
        <w:t xml:space="preserve"> spatial discrepancies </w:t>
      </w:r>
      <w:ins w:id="1143" w:author="Blake Actkinson" w:date="2022-09-05T21:01:00Z">
        <w:r w:rsidR="005D6B89">
          <w:t xml:space="preserve">between </w:t>
        </w:r>
      </w:ins>
      <w:del w:id="1144" w:author="Blake Actkinson" w:date="2022-09-05T21:01:00Z">
        <w:r w:rsidDel="005D6B89">
          <w:delText xml:space="preserve">in that some areas are </w:delText>
        </w:r>
      </w:del>
      <w:r>
        <w:t>CO</w:t>
      </w:r>
      <w:r>
        <w:rPr>
          <w:vertAlign w:val="subscript"/>
        </w:rPr>
        <w:t>2</w:t>
      </w:r>
      <w:r>
        <w:t xml:space="preserve"> dominated and </w:t>
      </w:r>
      <w:del w:id="1145" w:author="Blake Actkinson" w:date="2022-09-05T21:01:00Z">
        <w:r w:rsidDel="005D6B89">
          <w:delText xml:space="preserve">others are </w:delText>
        </w:r>
      </w:del>
      <w:r>
        <w:t xml:space="preserve">BC/UFP dominated </w:t>
      </w:r>
      <w:ins w:id="1146" w:author="Blake Actkinson" w:date="2022-09-05T21:01:00Z">
        <w:r w:rsidR="005D6B89">
          <w:t xml:space="preserve">areas </w:t>
        </w:r>
      </w:ins>
      <w:r>
        <w:t>with respect to probability of anom</w:t>
      </w:r>
      <w:r w:rsidR="00214845">
        <w:t>a</w:t>
      </w:r>
      <w:r>
        <w:t xml:space="preserve">ly type detection. Table 2 </w:t>
      </w:r>
      <w:del w:id="1147" w:author="Griffin, Robert" w:date="2022-09-23T12:34:00Z">
        <w:r w:rsidR="004D4CF0" w:rsidDel="003A0E91">
          <w:delText>c</w:delText>
        </w:r>
        <w:r w:rsidDel="003A0E91">
          <w:delText xml:space="preserve">ontains </w:delText>
        </w:r>
      </w:del>
      <w:ins w:id="1148" w:author="Griffin, Robert" w:date="2022-09-23T12:34:00Z">
        <w:r w:rsidR="003A0E91">
          <w:t xml:space="preserve">details </w:t>
        </w:r>
      </w:ins>
      <w:r>
        <w:t>probabilities of detecting each anomaly type by census tract</w:t>
      </w:r>
      <w:ins w:id="1149" w:author="Griffin, Robert" w:date="2022-09-23T12:34:00Z">
        <w:r w:rsidR="003A0E91">
          <w:t>,</w:t>
        </w:r>
      </w:ins>
      <w:r>
        <w:t xml:space="preserve"> </w:t>
      </w:r>
      <w:del w:id="1150" w:author="Griffin, Robert" w:date="2022-09-23T12:34:00Z">
        <w:r w:rsidDel="003A0E91">
          <w:delText xml:space="preserve">which </w:delText>
        </w:r>
      </w:del>
      <w:r>
        <w:t>underscor</w:t>
      </w:r>
      <w:del w:id="1151" w:author="Griffin, Robert" w:date="2022-09-23T12:34:00Z">
        <w:r w:rsidDel="003A0E91">
          <w:delText>es</w:delText>
        </w:r>
      </w:del>
      <w:ins w:id="1152" w:author="Griffin, Robert" w:date="2022-09-23T12:34:00Z">
        <w:r w:rsidR="003A0E91">
          <w:t>ing</w:t>
        </w:r>
      </w:ins>
      <w:r>
        <w:t xml:space="preserve"> these spatial disparities. For example, the bold, italicized ent</w:t>
      </w:r>
      <w:r w:rsidR="00CE6EF8">
        <w:t>ri</w:t>
      </w:r>
      <w:r>
        <w:t xml:space="preserve">es in Table 2 indicate a </w:t>
      </w:r>
      <m:oMath>
        <m:r>
          <w:rPr>
            <w:rFonts w:ascii="Cambria Math" w:hAnsi="Cambria Math"/>
          </w:rPr>
          <m:t>≈</m:t>
        </m:r>
      </m:oMath>
      <w:r>
        <w:t xml:space="preserve"> 10x greater chance of </w:t>
      </w:r>
      <w:r w:rsidR="00B5522F">
        <w:t>encountering</w:t>
      </w:r>
      <w:r>
        <w:t xml:space="preserve"> a BC/UFP anomaly type in the Manchester census tract compared to the North Rice census tract. </w:t>
      </w:r>
      <w:bookmarkStart w:id="1153" w:name="_Hlk113552999"/>
      <w:r>
        <w:t>These disparities, and the presented evidence suggesting that the BC/UFP anomalies are closely related to heavy-duty vehicles, are consistent with previous modeling s</w:t>
      </w:r>
      <w:r w:rsidR="006277EF">
        <w:t>tu</w:t>
      </w:r>
      <w:r w:rsidR="009B054B">
        <w:t>di</w:t>
      </w:r>
      <w:del w:id="1154" w:author="Blake Actkinson" w:date="2022-09-08T18:09:00Z">
        <w:r w:rsidDel="009B054B">
          <w:delText>id</w:delText>
        </w:r>
      </w:del>
      <w:r>
        <w:t>es that show large contributions of heavy-duty vehicles to air pollution in Houston’s Ship Channel (HSC) neighborhoods</w:t>
      </w:r>
      <w:ins w:id="1155" w:author="Blake Actkinson" w:date="2022-09-05T21:01:00Z">
        <w:r w:rsidR="005D6B89">
          <w:t xml:space="preserve"> and previous work pointing out elev</w:t>
        </w:r>
      </w:ins>
      <w:ins w:id="1156" w:author="Blake Actkinson" w:date="2022-09-05T21:02:00Z">
        <w:r w:rsidR="005D6B89">
          <w:t>ated heavy-duty vehicle activity in the Ship Channel area</w:t>
        </w:r>
      </w:ins>
      <w:r>
        <w:t>.</w:t>
      </w:r>
      <w:r w:rsidR="005271E6">
        <w:fldChar w:fldCharType="begin"/>
      </w:r>
      <w:r w:rsidR="00B90104">
        <w:instrText xml:space="preserve"> ADDIN ZOTERO_ITEM CSL_CITATION {"citationID":"ojystm3g","properties":{"formattedCitation":"\\super 23,24\\nosupersub{}","plainCitation":"23,24","noteIndex":0},"citationItems":[{"id":174,"uris":["http://zotero.org/users/4282478/items/DH8Z8TD9"],"itemData":{"id":174,"type":"article-journal","abstract":"Mobile emissions are a major source of urban air pollution and have been associated with a variety of adverse health outcomes. The Houston Ship Channel area is the home of a large number of diesel-powered vehicles emitting fine particulate matter (PM2.5; ≤2.5 μm in aerodynamic diameter) and nitrogen oxides (NOx). However, the spatial variability of traffic-related air pollutants in the Houston Ship Channel area has rarely been investigated. The objective of this study is to characterize spatial variability of PM2.5 and NOx concentrations attributable to on-road traffic in the Houston Ship Channel area in the year of 2011. We extracted the road network from the Texas Department of Transportation Road Inventory, and calculated emission rates using the Motor Vehicle Emission Simulator version 2014a (MOVES2014a). These parameters and preprocessed meteorological parameters were entered into a Research LINE-source Dispersion Model (RLINE) to conduct a simulation. Receptors were placed at 50 m resolution within 300 m to major roads and at 150 m resolution in the rest of the area. Our findings include that traffic-related PM2.5 were mainly emitted from trucks, while traffic-related NOx were emitted from both trucks and cars. The traffic contributed 0.90 μg/m3 PM2.5 and 29.23 μg/m3 NOx to the annual average mass concentrations of on-road air pollution, and the concentrations of the two pollutants decreased by nearly 40% within 500 m distance to major roads. The pollution level of traffic-related PM2.5 and NOx was higher in winter than those in the other three seasons. The Houston Ship Channel has earlier morning peak hours and relative late afternoon hours, which indicates the influence of goods movement from port activity. The varied near-road gradients illustrate that proximities to major roads are not an accurate surrogate of traffic-related air pollution.","container-title":"Atmospheric Environment","DOI":"10.1016/j.atmosenv.2017.04.032","ISSN":"1352-2310","journalAbbreviation":"Atmospheric Environment","page":"167-175","source":"ScienceDirect","title":"Characterizing spatial variability of air pollution from vehicle traffic around the Houston Ship Channel area","volume":"161","author":[{"family":"Zhang","given":"Xueying"},{"family":"Craft","given":"Elena"},{"family":"Zhang","given":"Kai"}],"issued":{"date-parts":[["2017",7,1]]}}},{"id":804,"uris":["http://zotero.org/users/4282478/items/X2FKRC68"],"itemData":{"id":804,"type":"article-journal","abstract":"Houston, Texas is a major U.S. urban and industrial area where poor air quality is unevenly distributed and a disproportionate share is located in low-income, non-white, and Hispanic neighborhoods. We have traditionally lacked city-wide observations to fully describe these spatial heterogeneities in Houston and in cities globally, especially for reactive gases like nitrogen dioxide (NO2). Here, we analyze novel high-spatial-resolution (250 m × 500 m) NO2 vertical columns measured by the NASA GCAS airborne spectrometer as part of the September-2013 NASA DISCOVER-AQ mission and discuss differences in population-weighted NO2 at the census-tract level. Based on the average of 35 repeated flight circuits, we find 37 ± 6% higher NO2 for non-whites and Hispanics living in low-income tracts (LIN) compared to whites living in high-income tracts (HIW) and report NO2 disparities separately by race ethnicity (11–32%) and poverty status (15–28%). We observe substantial time-of-day and day-to-day variability in LIN-HIW NO2 differences (and in other metrics) driven by the greater prevalence of NOx (≡NO + NO2) emission sources in low-income, non-white, and Hispanic neighborhoods. We evaluate measurements from the recently launched satellite sensor TROPOMI (3.5 km × 7 km at nadir), averaged to 0.01° × 0.01° using physics-based oversampling, and demonstrate that TROPOMI resolves similar relative, but not absolute, tract-level differences compared to GCAS. We utilize the high-resolution FIVE and NEI NOx inventories, plus one year of TROPOMI weekday–weekend variability, to attribute tract-level NO2 disparities to industrial sources and heavy-duty diesel trucking. We show that GCAS and TROPOMI spatial patterns correspond to the surface patterns measured using aircraft profiling and surface monitors. We discuss opportunities for satellite remote sensing to inform decision making in cities generally.","container-title":"Environmental Science &amp; Technology","DOI":"10.1021/acs.est.0c01864","ISSN":"0013-936X","issue":"16","journalAbbreviation":"Environ. Sci. Technol.","note":"publisher: American Chemical Society","page":"9882-9895","source":"ACS Publications","title":"Observing Nitrogen Dioxide Air Pollution Inequality Using High-Spatial-Resolution Remote Sensing Measurements in Houston, Texas","volume":"54","author":[{"family":"Demetillo","given":"Mary Angelique G."},{"family":"Navarro","given":"Aracely"},{"family":"Knowles","given":"Katherine K."},{"family":"Fields","given":"Kimberly P."},{"family":"Geddes","given":"Jeffrey A."},{"family":"Nowlan","given":"Caroline R."},{"family":"Janz","given":"Scott J."},{"family":"Judd","given":"Laura M."},{"family":"Al-Saadi","given":"Jassim"},{"family":"Sun","given":"Kang"},{"family":"McDonald","given":"Brian C."},{"family":"Diskin","given":"Glenn S."},{"family":"Pusede","given":"Sally E."}],"issued":{"date-parts":[["2020",8,18]]}}}],"schema":"https://github.com/citation-style-language/schema/raw/master/csl-citation.json"} </w:instrText>
      </w:r>
      <w:r w:rsidR="005271E6">
        <w:fldChar w:fldCharType="separate"/>
      </w:r>
      <w:r w:rsidR="00B90104" w:rsidRPr="00B90104">
        <w:rPr>
          <w:szCs w:val="24"/>
          <w:vertAlign w:val="superscript"/>
        </w:rPr>
        <w:t>23,24</w:t>
      </w:r>
      <w:r w:rsidR="005271E6">
        <w:fldChar w:fldCharType="end"/>
      </w:r>
      <w:bookmarkEnd w:id="1153"/>
      <w:ins w:id="1157" w:author="Blake Actkinson" w:date="2022-10-17T21:21:00Z">
        <w:r w:rsidR="00A957E7">
          <w:t xml:space="preserve"> </w:t>
        </w:r>
      </w:ins>
    </w:p>
    <w:p w14:paraId="300B827F" w14:textId="33A80794" w:rsidR="000415D2" w:rsidDel="00D205C8" w:rsidRDefault="000415D2" w:rsidP="000415D2">
      <w:pPr>
        <w:pStyle w:val="TAMainText"/>
        <w:ind w:firstLine="0"/>
        <w:rPr>
          <w:del w:id="1158" w:author="Blake Actkinson" w:date="2022-10-17T21:13:00Z"/>
        </w:rPr>
      </w:pPr>
    </w:p>
    <w:p w14:paraId="50379347" w14:textId="26962CA4" w:rsidR="00D205C8" w:rsidRDefault="00D205C8" w:rsidP="005A7309">
      <w:pPr>
        <w:pStyle w:val="TAMainText"/>
        <w:rPr>
          <w:ins w:id="1159" w:author="Blake Actkinson" w:date="2022-10-17T22:33:00Z"/>
        </w:rPr>
      </w:pPr>
    </w:p>
    <w:p w14:paraId="6A3B68E4" w14:textId="0B41908B" w:rsidR="00D205C8" w:rsidRDefault="00D205C8" w:rsidP="005A7309">
      <w:pPr>
        <w:pStyle w:val="TAMainText"/>
        <w:rPr>
          <w:ins w:id="1160" w:author="Blake Actkinson" w:date="2022-10-17T22:33:00Z"/>
        </w:rPr>
      </w:pPr>
    </w:p>
    <w:p w14:paraId="6D52DE57" w14:textId="1FAAB619" w:rsidR="00D205C8" w:rsidRDefault="00D205C8" w:rsidP="005A7309">
      <w:pPr>
        <w:pStyle w:val="TAMainText"/>
        <w:rPr>
          <w:ins w:id="1161" w:author="Blake Actkinson" w:date="2022-10-17T22:33:00Z"/>
        </w:rPr>
      </w:pPr>
    </w:p>
    <w:p w14:paraId="7318AC0E" w14:textId="77777777" w:rsidR="00D205C8" w:rsidRDefault="00D205C8" w:rsidP="005A7309">
      <w:pPr>
        <w:pStyle w:val="TAMainText"/>
        <w:rPr>
          <w:ins w:id="1162" w:author="Blake Actkinson" w:date="2022-10-17T22:33:00Z"/>
        </w:rPr>
      </w:pPr>
    </w:p>
    <w:p w14:paraId="66C89C25" w14:textId="391B321A" w:rsidR="000415D2" w:rsidDel="009E4A99" w:rsidRDefault="000415D2" w:rsidP="005A7309">
      <w:pPr>
        <w:pStyle w:val="TAMainText"/>
        <w:rPr>
          <w:del w:id="1163" w:author="Blake Actkinson" w:date="2022-10-17T21:13:00Z"/>
        </w:rPr>
      </w:pPr>
    </w:p>
    <w:p w14:paraId="635DD02E" w14:textId="21087285" w:rsidR="000415D2" w:rsidDel="009E4A99" w:rsidRDefault="000415D2">
      <w:pPr>
        <w:pStyle w:val="TAMainText"/>
        <w:ind w:firstLine="0"/>
        <w:rPr>
          <w:del w:id="1164" w:author="Blake Actkinson" w:date="2022-10-17T21:13:00Z"/>
        </w:rPr>
        <w:pPrChange w:id="1165" w:author="Blake Actkinson" w:date="2022-10-17T21:13:00Z">
          <w:pPr>
            <w:pStyle w:val="TAMainText"/>
          </w:pPr>
        </w:pPrChange>
      </w:pPr>
    </w:p>
    <w:p w14:paraId="5C1E0AD1" w14:textId="0791DE1A" w:rsidR="000415D2" w:rsidDel="009E4A99" w:rsidRDefault="000415D2">
      <w:pPr>
        <w:pStyle w:val="TAMainText"/>
        <w:ind w:firstLine="0"/>
        <w:rPr>
          <w:del w:id="1166" w:author="Blake Actkinson" w:date="2022-10-17T21:13:00Z"/>
        </w:rPr>
        <w:pPrChange w:id="1167" w:author="Blake Actkinson" w:date="2022-10-17T21:13:00Z">
          <w:pPr>
            <w:pStyle w:val="TAMainText"/>
          </w:pPr>
        </w:pPrChange>
      </w:pPr>
    </w:p>
    <w:p w14:paraId="02024DB0" w14:textId="2D6AFBEE" w:rsidR="000415D2" w:rsidDel="009E4A99" w:rsidRDefault="000415D2">
      <w:pPr>
        <w:pStyle w:val="TAMainText"/>
        <w:ind w:firstLine="0"/>
        <w:rPr>
          <w:del w:id="1168" w:author="Blake Actkinson" w:date="2022-10-17T21:13:00Z"/>
        </w:rPr>
        <w:pPrChange w:id="1169" w:author="Blake Actkinson" w:date="2022-10-17T21:13:00Z">
          <w:pPr>
            <w:pStyle w:val="TAMainText"/>
          </w:pPr>
        </w:pPrChange>
      </w:pPr>
    </w:p>
    <w:p w14:paraId="7C4FACA1" w14:textId="179EA529" w:rsidR="000415D2" w:rsidDel="009E4A99" w:rsidRDefault="000415D2">
      <w:pPr>
        <w:pStyle w:val="TAMainText"/>
        <w:ind w:firstLine="0"/>
        <w:rPr>
          <w:del w:id="1170" w:author="Blake Actkinson" w:date="2022-10-17T21:13:00Z"/>
        </w:rPr>
        <w:pPrChange w:id="1171" w:author="Blake Actkinson" w:date="2022-10-17T21:13:00Z">
          <w:pPr>
            <w:pStyle w:val="TAMainText"/>
          </w:pPr>
        </w:pPrChange>
      </w:pPr>
    </w:p>
    <w:p w14:paraId="3C32D55C" w14:textId="052FFE7F" w:rsidR="000415D2" w:rsidDel="009E4A99" w:rsidRDefault="000415D2">
      <w:pPr>
        <w:pStyle w:val="TAMainText"/>
        <w:ind w:firstLine="0"/>
        <w:rPr>
          <w:del w:id="1172" w:author="Blake Actkinson" w:date="2022-10-17T21:13:00Z"/>
        </w:rPr>
        <w:pPrChange w:id="1173" w:author="Blake Actkinson" w:date="2022-10-17T21:13:00Z">
          <w:pPr>
            <w:pStyle w:val="TAMainText"/>
          </w:pPr>
        </w:pPrChange>
      </w:pPr>
    </w:p>
    <w:p w14:paraId="1D42F9F9" w14:textId="2D7C82E6" w:rsidR="000415D2" w:rsidDel="009E4A99" w:rsidRDefault="000415D2">
      <w:pPr>
        <w:pStyle w:val="TAMainText"/>
        <w:ind w:firstLine="0"/>
        <w:rPr>
          <w:del w:id="1174" w:author="Blake Actkinson" w:date="2022-10-17T21:13:00Z"/>
        </w:rPr>
        <w:pPrChange w:id="1175" w:author="Blake Actkinson" w:date="2022-10-17T21:13:00Z">
          <w:pPr>
            <w:pStyle w:val="TAMainText"/>
          </w:pPr>
        </w:pPrChange>
      </w:pPr>
    </w:p>
    <w:p w14:paraId="60FA30D2" w14:textId="792FDC20" w:rsidR="000415D2" w:rsidRDefault="000415D2" w:rsidP="000415D2">
      <w:pPr>
        <w:pStyle w:val="TAMainText"/>
        <w:ind w:firstLine="0"/>
      </w:pPr>
    </w:p>
    <w:p w14:paraId="3C1CB0C9" w14:textId="15ACFF50" w:rsidR="000415D2" w:rsidRDefault="000415D2" w:rsidP="000415D2">
      <w:pPr>
        <w:pStyle w:val="VDTableTitle"/>
      </w:pPr>
      <w:r w:rsidRPr="000415D2">
        <w:rPr>
          <w:b/>
          <w:bCs/>
        </w:rPr>
        <w:lastRenderedPageBreak/>
        <w:t>Table 2.</w:t>
      </w:r>
      <w:r>
        <w:t xml:space="preserve"> Tabulated anomaly detection probability type (“CO</w:t>
      </w:r>
      <w:r>
        <w:rPr>
          <w:vertAlign w:val="subscript"/>
        </w:rPr>
        <w:t>2</w:t>
      </w:r>
      <w:r>
        <w:t xml:space="preserve"> – rich” = “CO</w:t>
      </w:r>
      <w:r>
        <w:rPr>
          <w:vertAlign w:val="subscript"/>
        </w:rPr>
        <w:t>2</w:t>
      </w:r>
      <w:r>
        <w:t xml:space="preserve"> %”, “Transition” = “Transition %”, “BC/UFP – rich” = “BC/UFP %”) by census tract.</w:t>
      </w:r>
    </w:p>
    <w:tbl>
      <w:tblPr>
        <w:tblStyle w:val="PlainTable2"/>
        <w:tblW w:w="0" w:type="auto"/>
        <w:tblLook w:val="04A0" w:firstRow="1" w:lastRow="0" w:firstColumn="1" w:lastColumn="0" w:noHBand="0" w:noVBand="1"/>
      </w:tblPr>
      <w:tblGrid>
        <w:gridCol w:w="2329"/>
        <w:gridCol w:w="884"/>
        <w:gridCol w:w="1475"/>
        <w:gridCol w:w="1279"/>
        <w:gridCol w:w="3393"/>
      </w:tblGrid>
      <w:tr w:rsidR="00A23214" w14:paraId="7187CF1B" w14:textId="77777777" w:rsidTr="00370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001F1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Census Tract</w:t>
            </w:r>
          </w:p>
        </w:tc>
        <w:tc>
          <w:tcPr>
            <w:tcW w:w="0" w:type="auto"/>
          </w:tcPr>
          <w:p w14:paraId="49B5EA15"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CO</w:t>
            </w:r>
            <w:r>
              <w:rPr>
                <w:rFonts w:ascii="Times" w:eastAsiaTheme="minorEastAsia" w:hAnsi="Times" w:cs="Times"/>
                <w:vertAlign w:val="subscript"/>
              </w:rPr>
              <w:t>2</w:t>
            </w:r>
            <w:r w:rsidRPr="00473DE8">
              <w:rPr>
                <w:rFonts w:ascii="Times" w:eastAsiaTheme="minorEastAsia" w:hAnsi="Times" w:cs="Times"/>
              </w:rPr>
              <w:t xml:space="preserve"> %</w:t>
            </w:r>
          </w:p>
        </w:tc>
        <w:tc>
          <w:tcPr>
            <w:tcW w:w="0" w:type="auto"/>
          </w:tcPr>
          <w:p w14:paraId="62E205F6"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Transition %</w:t>
            </w:r>
          </w:p>
        </w:tc>
        <w:tc>
          <w:tcPr>
            <w:tcW w:w="0" w:type="auto"/>
          </w:tcPr>
          <w:p w14:paraId="140BA282"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BC/UFP %</w:t>
            </w:r>
          </w:p>
        </w:tc>
        <w:tc>
          <w:tcPr>
            <w:tcW w:w="0" w:type="auto"/>
          </w:tcPr>
          <w:p w14:paraId="1D661D89" w14:textId="559AB26A"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commentRangeStart w:id="1176"/>
            <w:r w:rsidRPr="00473DE8">
              <w:rPr>
                <w:rFonts w:ascii="Times" w:eastAsiaTheme="minorEastAsia" w:hAnsi="Times" w:cs="Times"/>
              </w:rPr>
              <w:t>Total</w:t>
            </w:r>
            <w:commentRangeEnd w:id="1176"/>
            <w:r w:rsidR="00BD28E8">
              <w:rPr>
                <w:rStyle w:val="CommentReference"/>
                <w:rFonts w:ascii="Times New Roman" w:eastAsia="Times New Roman" w:hAnsi="Times New Roman" w:cs="Times New Roman"/>
                <w:b w:val="0"/>
                <w:bCs w:val="0"/>
              </w:rPr>
              <w:commentReference w:id="1176"/>
            </w:r>
            <w:r w:rsidRPr="00473DE8">
              <w:rPr>
                <w:rFonts w:ascii="Times" w:eastAsiaTheme="minorEastAsia" w:hAnsi="Times" w:cs="Times"/>
              </w:rPr>
              <w:t xml:space="preserve"> </w:t>
            </w:r>
            <w:ins w:id="1177" w:author="Blake Actkinson" w:date="2022-10-15T14:00:00Z">
              <w:r w:rsidR="00A23214">
                <w:rPr>
                  <w:rFonts w:ascii="Times" w:eastAsiaTheme="minorEastAsia" w:hAnsi="Times" w:cs="Times"/>
                </w:rPr>
                <w:t>Collected Observations</w:t>
              </w:r>
            </w:ins>
          </w:p>
        </w:tc>
      </w:tr>
      <w:tr w:rsidR="00A23214" w14:paraId="36160C9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143CF"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Bayland Park</w:t>
            </w:r>
          </w:p>
        </w:tc>
        <w:tc>
          <w:tcPr>
            <w:tcW w:w="0" w:type="auto"/>
          </w:tcPr>
          <w:p w14:paraId="51331F8F"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1.7</w:t>
            </w:r>
          </w:p>
        </w:tc>
        <w:tc>
          <w:tcPr>
            <w:tcW w:w="0" w:type="auto"/>
          </w:tcPr>
          <w:p w14:paraId="314E961B"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8.6</w:t>
            </w:r>
          </w:p>
        </w:tc>
        <w:tc>
          <w:tcPr>
            <w:tcW w:w="0" w:type="auto"/>
          </w:tcPr>
          <w:p w14:paraId="2EE15C88"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0.8</w:t>
            </w:r>
          </w:p>
        </w:tc>
        <w:tc>
          <w:tcPr>
            <w:tcW w:w="0" w:type="auto"/>
          </w:tcPr>
          <w:p w14:paraId="16A79544"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138367</w:t>
            </w:r>
          </w:p>
        </w:tc>
      </w:tr>
      <w:tr w:rsidR="00A23214" w14:paraId="3861A2EC"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06EE1A95"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Washington Corridor</w:t>
            </w:r>
          </w:p>
        </w:tc>
        <w:tc>
          <w:tcPr>
            <w:tcW w:w="0" w:type="auto"/>
          </w:tcPr>
          <w:p w14:paraId="777E872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2.8</w:t>
            </w:r>
          </w:p>
        </w:tc>
        <w:tc>
          <w:tcPr>
            <w:tcW w:w="0" w:type="auto"/>
          </w:tcPr>
          <w:p w14:paraId="4C14499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13.3</w:t>
            </w:r>
          </w:p>
        </w:tc>
        <w:tc>
          <w:tcPr>
            <w:tcW w:w="0" w:type="auto"/>
          </w:tcPr>
          <w:p w14:paraId="415754D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1.9</w:t>
            </w:r>
          </w:p>
        </w:tc>
        <w:tc>
          <w:tcPr>
            <w:tcW w:w="0" w:type="auto"/>
          </w:tcPr>
          <w:p w14:paraId="4E5F4833"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206611</w:t>
            </w:r>
          </w:p>
        </w:tc>
      </w:tr>
      <w:tr w:rsidR="00A23214" w14:paraId="3DA42052"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B3FBC6"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Manchester</w:t>
            </w:r>
          </w:p>
        </w:tc>
        <w:tc>
          <w:tcPr>
            <w:tcW w:w="0" w:type="auto"/>
          </w:tcPr>
          <w:p w14:paraId="57CE8BB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0.8</w:t>
            </w:r>
          </w:p>
        </w:tc>
        <w:tc>
          <w:tcPr>
            <w:tcW w:w="0" w:type="auto"/>
          </w:tcPr>
          <w:p w14:paraId="29D2821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19.6</w:t>
            </w:r>
          </w:p>
        </w:tc>
        <w:tc>
          <w:tcPr>
            <w:tcW w:w="0" w:type="auto"/>
            <w:shd w:val="clear" w:color="auto" w:fill="auto"/>
          </w:tcPr>
          <w:p w14:paraId="0BD64078" w14:textId="77777777" w:rsidR="000415D2" w:rsidRPr="00105030"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b/>
                <w:bCs/>
                <w:i/>
                <w:iCs/>
              </w:rPr>
            </w:pPr>
            <w:r w:rsidRPr="00105030">
              <w:rPr>
                <w:rFonts w:ascii="Times" w:eastAsiaTheme="minorEastAsia" w:hAnsi="Times" w:cs="Times"/>
                <w:b/>
                <w:bCs/>
                <w:i/>
                <w:iCs/>
              </w:rPr>
              <w:t>5.6</w:t>
            </w:r>
          </w:p>
        </w:tc>
        <w:tc>
          <w:tcPr>
            <w:tcW w:w="0" w:type="auto"/>
          </w:tcPr>
          <w:p w14:paraId="3573FC5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97374</w:t>
            </w:r>
          </w:p>
        </w:tc>
      </w:tr>
      <w:tr w:rsidR="00A23214" w14:paraId="540FE745"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5C78C2A7"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East Galena Park</w:t>
            </w:r>
          </w:p>
        </w:tc>
        <w:tc>
          <w:tcPr>
            <w:tcW w:w="0" w:type="auto"/>
          </w:tcPr>
          <w:p w14:paraId="1FD06AD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0.7</w:t>
            </w:r>
          </w:p>
        </w:tc>
        <w:tc>
          <w:tcPr>
            <w:tcW w:w="0" w:type="auto"/>
          </w:tcPr>
          <w:p w14:paraId="199FA2B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8.6</w:t>
            </w:r>
          </w:p>
        </w:tc>
        <w:tc>
          <w:tcPr>
            <w:tcW w:w="0" w:type="auto"/>
          </w:tcPr>
          <w:p w14:paraId="1C31C31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0.7</w:t>
            </w:r>
          </w:p>
        </w:tc>
        <w:tc>
          <w:tcPr>
            <w:tcW w:w="0" w:type="auto"/>
          </w:tcPr>
          <w:p w14:paraId="3C16DC5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77046</w:t>
            </w:r>
          </w:p>
        </w:tc>
      </w:tr>
      <w:tr w:rsidR="00A23214" w14:paraId="12474EA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2830F7" w14:textId="77777777" w:rsidR="000415D2" w:rsidRPr="00473DE8" w:rsidRDefault="000415D2" w:rsidP="003705C0">
            <w:pPr>
              <w:pStyle w:val="TAMainText"/>
              <w:ind w:firstLine="0"/>
              <w:rPr>
                <w:rFonts w:ascii="Times" w:eastAsiaTheme="minorEastAsia" w:hAnsi="Times" w:cs="Times"/>
              </w:rPr>
            </w:pPr>
            <w:proofErr w:type="spellStart"/>
            <w:r w:rsidRPr="00473DE8">
              <w:rPr>
                <w:rFonts w:ascii="Times" w:eastAsiaTheme="minorEastAsia" w:hAnsi="Times" w:cs="Times"/>
              </w:rPr>
              <w:t>Milby</w:t>
            </w:r>
            <w:proofErr w:type="spellEnd"/>
            <w:r w:rsidRPr="00473DE8">
              <w:rPr>
                <w:rFonts w:ascii="Times" w:eastAsiaTheme="minorEastAsia" w:hAnsi="Times" w:cs="Times"/>
              </w:rPr>
              <w:t xml:space="preserve"> Park</w:t>
            </w:r>
          </w:p>
        </w:tc>
        <w:tc>
          <w:tcPr>
            <w:tcW w:w="0" w:type="auto"/>
          </w:tcPr>
          <w:p w14:paraId="7DEB209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404EF94F"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16.8</w:t>
            </w:r>
          </w:p>
        </w:tc>
        <w:tc>
          <w:tcPr>
            <w:tcW w:w="0" w:type="auto"/>
          </w:tcPr>
          <w:p w14:paraId="30BF1BA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10.6</w:t>
            </w:r>
          </w:p>
        </w:tc>
        <w:tc>
          <w:tcPr>
            <w:tcW w:w="0" w:type="auto"/>
          </w:tcPr>
          <w:p w14:paraId="2E9481E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110019</w:t>
            </w:r>
          </w:p>
        </w:tc>
      </w:tr>
      <w:tr w:rsidR="00A23214" w14:paraId="110152E7"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54A16C88"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Sharpstown</w:t>
            </w:r>
          </w:p>
        </w:tc>
        <w:tc>
          <w:tcPr>
            <w:tcW w:w="0" w:type="auto"/>
          </w:tcPr>
          <w:p w14:paraId="4FCD6DA7"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4.6</w:t>
            </w:r>
          </w:p>
        </w:tc>
        <w:tc>
          <w:tcPr>
            <w:tcW w:w="0" w:type="auto"/>
          </w:tcPr>
          <w:p w14:paraId="16F48E1D"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17.8</w:t>
            </w:r>
          </w:p>
        </w:tc>
        <w:tc>
          <w:tcPr>
            <w:tcW w:w="0" w:type="auto"/>
          </w:tcPr>
          <w:p w14:paraId="3EFCBE5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2.8</w:t>
            </w:r>
          </w:p>
        </w:tc>
        <w:tc>
          <w:tcPr>
            <w:tcW w:w="0" w:type="auto"/>
          </w:tcPr>
          <w:p w14:paraId="011EADE1"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80560</w:t>
            </w:r>
          </w:p>
        </w:tc>
      </w:tr>
      <w:tr w:rsidR="00A23214" w14:paraId="1B391B57"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D62A4D"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 xml:space="preserve">Sharpstown South </w:t>
            </w:r>
          </w:p>
        </w:tc>
        <w:tc>
          <w:tcPr>
            <w:tcW w:w="0" w:type="auto"/>
          </w:tcPr>
          <w:p w14:paraId="0521D522"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2.2</w:t>
            </w:r>
          </w:p>
        </w:tc>
        <w:tc>
          <w:tcPr>
            <w:tcW w:w="0" w:type="auto"/>
          </w:tcPr>
          <w:p w14:paraId="7DFA2CA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9.5</w:t>
            </w:r>
          </w:p>
        </w:tc>
        <w:tc>
          <w:tcPr>
            <w:tcW w:w="0" w:type="auto"/>
          </w:tcPr>
          <w:p w14:paraId="0190D2F3"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w:t>
            </w:r>
          </w:p>
        </w:tc>
        <w:tc>
          <w:tcPr>
            <w:tcW w:w="0" w:type="auto"/>
          </w:tcPr>
          <w:p w14:paraId="2BF96F8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114595</w:t>
            </w:r>
          </w:p>
        </w:tc>
      </w:tr>
      <w:tr w:rsidR="00A23214" w14:paraId="4D862F5F"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78DA908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 Galena Park</w:t>
            </w:r>
          </w:p>
        </w:tc>
        <w:tc>
          <w:tcPr>
            <w:tcW w:w="0" w:type="auto"/>
          </w:tcPr>
          <w:p w14:paraId="73E7DB9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1.5</w:t>
            </w:r>
          </w:p>
        </w:tc>
        <w:tc>
          <w:tcPr>
            <w:tcW w:w="0" w:type="auto"/>
          </w:tcPr>
          <w:p w14:paraId="20E0A6E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16.5</w:t>
            </w:r>
          </w:p>
        </w:tc>
        <w:tc>
          <w:tcPr>
            <w:tcW w:w="0" w:type="auto"/>
          </w:tcPr>
          <w:p w14:paraId="656F741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6.0</w:t>
            </w:r>
          </w:p>
        </w:tc>
        <w:tc>
          <w:tcPr>
            <w:tcW w:w="0" w:type="auto"/>
          </w:tcPr>
          <w:p w14:paraId="7FC5421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134501</w:t>
            </w:r>
          </w:p>
        </w:tc>
      </w:tr>
      <w:tr w:rsidR="00A23214" w14:paraId="41C6109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D42B73"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Spring Branch</w:t>
            </w:r>
          </w:p>
        </w:tc>
        <w:tc>
          <w:tcPr>
            <w:tcW w:w="0" w:type="auto"/>
          </w:tcPr>
          <w:p w14:paraId="7993AFBE"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2.1</w:t>
            </w:r>
          </w:p>
        </w:tc>
        <w:tc>
          <w:tcPr>
            <w:tcW w:w="0" w:type="auto"/>
          </w:tcPr>
          <w:p w14:paraId="31CA0B7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12.0</w:t>
            </w:r>
          </w:p>
        </w:tc>
        <w:tc>
          <w:tcPr>
            <w:tcW w:w="0" w:type="auto"/>
          </w:tcPr>
          <w:p w14:paraId="2F27201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w:t>
            </w:r>
          </w:p>
        </w:tc>
        <w:tc>
          <w:tcPr>
            <w:tcW w:w="0" w:type="auto"/>
          </w:tcPr>
          <w:p w14:paraId="0B07B56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100391</w:t>
            </w:r>
          </w:p>
        </w:tc>
      </w:tr>
      <w:tr w:rsidR="00A23214" w14:paraId="42CDA60A"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6677868F"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Rice</w:t>
            </w:r>
          </w:p>
        </w:tc>
        <w:tc>
          <w:tcPr>
            <w:tcW w:w="0" w:type="auto"/>
          </w:tcPr>
          <w:p w14:paraId="1272190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5.8</w:t>
            </w:r>
          </w:p>
        </w:tc>
        <w:tc>
          <w:tcPr>
            <w:tcW w:w="0" w:type="auto"/>
          </w:tcPr>
          <w:p w14:paraId="3E361B4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14.4</w:t>
            </w:r>
          </w:p>
        </w:tc>
        <w:tc>
          <w:tcPr>
            <w:tcW w:w="0" w:type="auto"/>
            <w:shd w:val="clear" w:color="auto" w:fill="auto"/>
          </w:tcPr>
          <w:p w14:paraId="3CC11316" w14:textId="77777777" w:rsidR="000415D2" w:rsidRPr="00105030"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b/>
                <w:bCs/>
                <w:i/>
                <w:iCs/>
              </w:rPr>
            </w:pPr>
            <w:r w:rsidRPr="00105030">
              <w:rPr>
                <w:rFonts w:ascii="Times" w:eastAsiaTheme="minorEastAsia" w:hAnsi="Times" w:cs="Times"/>
                <w:b/>
                <w:bCs/>
                <w:i/>
                <w:iCs/>
              </w:rPr>
              <w:t>0.6</w:t>
            </w:r>
          </w:p>
        </w:tc>
        <w:tc>
          <w:tcPr>
            <w:tcW w:w="0" w:type="auto"/>
          </w:tcPr>
          <w:p w14:paraId="560617D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263585</w:t>
            </w:r>
          </w:p>
        </w:tc>
      </w:tr>
      <w:tr w:rsidR="00A23214" w14:paraId="67E54193"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7AF0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Clinton</w:t>
            </w:r>
          </w:p>
        </w:tc>
        <w:tc>
          <w:tcPr>
            <w:tcW w:w="0" w:type="auto"/>
          </w:tcPr>
          <w:p w14:paraId="32B2F19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15EA26D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20.1</w:t>
            </w:r>
          </w:p>
        </w:tc>
        <w:tc>
          <w:tcPr>
            <w:tcW w:w="0" w:type="auto"/>
          </w:tcPr>
          <w:p w14:paraId="52E0AD7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4.4</w:t>
            </w:r>
          </w:p>
        </w:tc>
        <w:tc>
          <w:tcPr>
            <w:tcW w:w="0" w:type="auto"/>
          </w:tcPr>
          <w:p w14:paraId="106AAFC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185196</w:t>
            </w:r>
          </w:p>
        </w:tc>
      </w:tr>
      <w:tr w:rsidR="00A23214" w14:paraId="4EF8C7E2"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611182A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 Eastex</w:t>
            </w:r>
          </w:p>
        </w:tc>
        <w:tc>
          <w:tcPr>
            <w:tcW w:w="0" w:type="auto"/>
          </w:tcPr>
          <w:p w14:paraId="77CE7A90"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w:t>
            </w:r>
          </w:p>
        </w:tc>
        <w:tc>
          <w:tcPr>
            <w:tcW w:w="0" w:type="auto"/>
          </w:tcPr>
          <w:p w14:paraId="4740D91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12.8</w:t>
            </w:r>
          </w:p>
        </w:tc>
        <w:tc>
          <w:tcPr>
            <w:tcW w:w="0" w:type="auto"/>
          </w:tcPr>
          <w:p w14:paraId="1DD59EC7"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2.5</w:t>
            </w:r>
          </w:p>
        </w:tc>
        <w:tc>
          <w:tcPr>
            <w:tcW w:w="0" w:type="auto"/>
          </w:tcPr>
          <w:p w14:paraId="2738F41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144963</w:t>
            </w:r>
          </w:p>
        </w:tc>
      </w:tr>
      <w:tr w:rsidR="00A23214" w14:paraId="1DA94A08"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19056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Heights</w:t>
            </w:r>
          </w:p>
        </w:tc>
        <w:tc>
          <w:tcPr>
            <w:tcW w:w="0" w:type="auto"/>
          </w:tcPr>
          <w:p w14:paraId="0FF184F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w:t>
            </w:r>
          </w:p>
        </w:tc>
        <w:tc>
          <w:tcPr>
            <w:tcW w:w="0" w:type="auto"/>
          </w:tcPr>
          <w:p w14:paraId="3F866F7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10.4</w:t>
            </w:r>
          </w:p>
        </w:tc>
        <w:tc>
          <w:tcPr>
            <w:tcW w:w="0" w:type="auto"/>
          </w:tcPr>
          <w:p w14:paraId="236FE90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w:t>
            </w:r>
          </w:p>
        </w:tc>
        <w:tc>
          <w:tcPr>
            <w:tcW w:w="0" w:type="auto"/>
          </w:tcPr>
          <w:p w14:paraId="174A6FA2"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246103</w:t>
            </w:r>
          </w:p>
        </w:tc>
      </w:tr>
      <w:tr w:rsidR="00A23214" w14:paraId="41FA34FA"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0289E6E2"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Rice</w:t>
            </w:r>
          </w:p>
        </w:tc>
        <w:tc>
          <w:tcPr>
            <w:tcW w:w="0" w:type="auto"/>
          </w:tcPr>
          <w:p w14:paraId="7F6B14A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5.0</w:t>
            </w:r>
          </w:p>
        </w:tc>
        <w:tc>
          <w:tcPr>
            <w:tcW w:w="0" w:type="auto"/>
          </w:tcPr>
          <w:p w14:paraId="4A03955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13.4</w:t>
            </w:r>
          </w:p>
        </w:tc>
        <w:tc>
          <w:tcPr>
            <w:tcW w:w="0" w:type="auto"/>
          </w:tcPr>
          <w:p w14:paraId="06844F1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0.6</w:t>
            </w:r>
          </w:p>
        </w:tc>
        <w:tc>
          <w:tcPr>
            <w:tcW w:w="0" w:type="auto"/>
          </w:tcPr>
          <w:p w14:paraId="1CDC140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139313</w:t>
            </w:r>
          </w:p>
        </w:tc>
      </w:tr>
      <w:tr w:rsidR="00A23214" w14:paraId="4EE87160"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F3722"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Harrisburg</w:t>
            </w:r>
          </w:p>
        </w:tc>
        <w:tc>
          <w:tcPr>
            <w:tcW w:w="0" w:type="auto"/>
          </w:tcPr>
          <w:p w14:paraId="4682E4C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w:t>
            </w:r>
          </w:p>
        </w:tc>
        <w:tc>
          <w:tcPr>
            <w:tcW w:w="0" w:type="auto"/>
          </w:tcPr>
          <w:p w14:paraId="269050F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16.9</w:t>
            </w:r>
          </w:p>
        </w:tc>
        <w:tc>
          <w:tcPr>
            <w:tcW w:w="0" w:type="auto"/>
          </w:tcPr>
          <w:p w14:paraId="097EA19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4.2</w:t>
            </w:r>
          </w:p>
        </w:tc>
        <w:tc>
          <w:tcPr>
            <w:tcW w:w="0" w:type="auto"/>
          </w:tcPr>
          <w:p w14:paraId="5A0A0ED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127736</w:t>
            </w:r>
          </w:p>
        </w:tc>
      </w:tr>
      <w:tr w:rsidR="00A23214" w14:paraId="451D2665"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465241D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Sharpstown North</w:t>
            </w:r>
          </w:p>
        </w:tc>
        <w:tc>
          <w:tcPr>
            <w:tcW w:w="0" w:type="auto"/>
          </w:tcPr>
          <w:p w14:paraId="5CB4F0BB"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3.6</w:t>
            </w:r>
          </w:p>
        </w:tc>
        <w:tc>
          <w:tcPr>
            <w:tcW w:w="0" w:type="auto"/>
          </w:tcPr>
          <w:p w14:paraId="24841A0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18.7</w:t>
            </w:r>
          </w:p>
        </w:tc>
        <w:tc>
          <w:tcPr>
            <w:tcW w:w="0" w:type="auto"/>
          </w:tcPr>
          <w:p w14:paraId="7AE7BEE1"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2792C85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98743</w:t>
            </w:r>
          </w:p>
        </w:tc>
      </w:tr>
      <w:tr w:rsidR="00A23214" w14:paraId="2AC385F2"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6DAA5"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Westchase</w:t>
            </w:r>
          </w:p>
        </w:tc>
        <w:tc>
          <w:tcPr>
            <w:tcW w:w="0" w:type="auto"/>
          </w:tcPr>
          <w:p w14:paraId="410E994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3.4</w:t>
            </w:r>
          </w:p>
        </w:tc>
        <w:tc>
          <w:tcPr>
            <w:tcW w:w="0" w:type="auto"/>
          </w:tcPr>
          <w:p w14:paraId="681AE82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12.7</w:t>
            </w:r>
          </w:p>
        </w:tc>
        <w:tc>
          <w:tcPr>
            <w:tcW w:w="0" w:type="auto"/>
          </w:tcPr>
          <w:p w14:paraId="6B48CBD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w:t>
            </w:r>
          </w:p>
        </w:tc>
        <w:tc>
          <w:tcPr>
            <w:tcW w:w="0" w:type="auto"/>
          </w:tcPr>
          <w:p w14:paraId="62C1401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68620</w:t>
            </w:r>
          </w:p>
        </w:tc>
      </w:tr>
      <w:tr w:rsidR="00A23214" w14:paraId="79343C87"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29F6707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Spring Branch</w:t>
            </w:r>
          </w:p>
        </w:tc>
        <w:tc>
          <w:tcPr>
            <w:tcW w:w="0" w:type="auto"/>
          </w:tcPr>
          <w:p w14:paraId="6E45D0C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2.3</w:t>
            </w:r>
          </w:p>
        </w:tc>
        <w:tc>
          <w:tcPr>
            <w:tcW w:w="0" w:type="auto"/>
          </w:tcPr>
          <w:p w14:paraId="076882E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13.3</w:t>
            </w:r>
          </w:p>
        </w:tc>
        <w:tc>
          <w:tcPr>
            <w:tcW w:w="0" w:type="auto"/>
          </w:tcPr>
          <w:p w14:paraId="4F72620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2.4</w:t>
            </w:r>
          </w:p>
        </w:tc>
        <w:tc>
          <w:tcPr>
            <w:tcW w:w="0" w:type="auto"/>
          </w:tcPr>
          <w:p w14:paraId="7227BAC0"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78195</w:t>
            </w:r>
          </w:p>
        </w:tc>
      </w:tr>
      <w:tr w:rsidR="00A23214" w14:paraId="028640F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2ECB8"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Beltway Central</w:t>
            </w:r>
          </w:p>
        </w:tc>
        <w:tc>
          <w:tcPr>
            <w:tcW w:w="0" w:type="auto"/>
          </w:tcPr>
          <w:p w14:paraId="5F403B6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0.9</w:t>
            </w:r>
          </w:p>
        </w:tc>
        <w:tc>
          <w:tcPr>
            <w:tcW w:w="0" w:type="auto"/>
          </w:tcPr>
          <w:p w14:paraId="3E3432E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16.3</w:t>
            </w:r>
          </w:p>
        </w:tc>
        <w:tc>
          <w:tcPr>
            <w:tcW w:w="0" w:type="auto"/>
          </w:tcPr>
          <w:p w14:paraId="739219F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2.2</w:t>
            </w:r>
          </w:p>
        </w:tc>
        <w:tc>
          <w:tcPr>
            <w:tcW w:w="0" w:type="auto"/>
          </w:tcPr>
          <w:p w14:paraId="46FA11B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311589</w:t>
            </w:r>
          </w:p>
        </w:tc>
      </w:tr>
    </w:tbl>
    <w:p w14:paraId="28CB6213" w14:textId="6F366A2F" w:rsidR="000415D2" w:rsidRDefault="000415D2" w:rsidP="000415D2"/>
    <w:p w14:paraId="15948F3A" w14:textId="7F476B2C" w:rsidR="000415D2" w:rsidRDefault="000415D2" w:rsidP="000415D2"/>
    <w:p w14:paraId="71E785A5" w14:textId="59FF0526" w:rsidR="000415D2" w:rsidRDefault="000415D2" w:rsidP="000415D2"/>
    <w:p w14:paraId="27756689" w14:textId="0CD7C2C6" w:rsidR="000415D2" w:rsidRDefault="000415D2" w:rsidP="000415D2">
      <w:pPr>
        <w:pStyle w:val="TAMainText"/>
        <w:numPr>
          <w:ilvl w:val="0"/>
          <w:numId w:val="11"/>
        </w:numPr>
        <w:rPr>
          <w:b/>
          <w:bCs/>
        </w:rPr>
      </w:pPr>
      <w:r>
        <w:rPr>
          <w:b/>
          <w:bCs/>
        </w:rPr>
        <w:lastRenderedPageBreak/>
        <w:t>DISCUSSION AND FUTURE DIRECTIONS</w:t>
      </w:r>
    </w:p>
    <w:p w14:paraId="4C57E34C" w14:textId="69C188E5" w:rsidR="000415D2" w:rsidRDefault="000415D2" w:rsidP="000415D2">
      <w:pPr>
        <w:pStyle w:val="TAMainText"/>
        <w:rPr>
          <w:ins w:id="1178" w:author="Blake Actkinson" w:date="2022-09-02T17:54:00Z"/>
        </w:rPr>
      </w:pPr>
      <w:bookmarkStart w:id="1179" w:name="_Hlk113553027"/>
      <w:r>
        <w:t>We discuss the successful development of a new approach to detect plumes in mobile monitoring time series using an anomaly detection algorithm based on DBSCAN</w:t>
      </w:r>
      <w:ins w:id="1180" w:author="Blake Actkinson" w:date="2022-08-21T12:05:00Z">
        <w:r w:rsidR="000276F9">
          <w:t xml:space="preserve"> and use the resulting analysis to derive anomaly frequencies representative of different emission impacts in different Houston nei</w:t>
        </w:r>
      </w:ins>
      <w:ins w:id="1181" w:author="Blake Actkinson" w:date="2022-08-21T12:06:00Z">
        <w:r w:rsidR="000276F9">
          <w:t>ghborhoods</w:t>
        </w:r>
      </w:ins>
      <w:r>
        <w:t>.</w:t>
      </w:r>
      <w:bookmarkEnd w:id="1179"/>
      <w:r>
        <w:t xml:space="preserve"> While previous work has implemented DBSCAN in conjunction with deep learning models to analyze satellite fine particulate matter measurements</w:t>
      </w:r>
      <w:r w:rsidR="005271E6">
        <w:fldChar w:fldCharType="begin"/>
      </w:r>
      <w:r w:rsidR="00B90104">
        <w:instrText xml:space="preserve"> ADDIN ZOTERO_ITEM CSL_CITATION {"citationID":"7akWALAC","properties":{"formattedCitation":"\\super 25\\nosupersub{}","plainCitation":"25","noteIndex":0},"citationItems":[{"id":585,"uris":["http://zotero.org/users/4282478/items/XT3A8I2B"],"itemData":{"id":585,"type":"article-journal","abstract":"In view of the spatial and temporal gaps left by the ground monitoring network for fine particulate matter (PM2.5), remote sensing has been regarded as an effective monitoring alternative to provide data of the PM2.5 distribution at a high resolution. Satellite-derived aerosol optical depth (AOD) is a parameter that has a good correlation with the PM2.5 concentration. In this study, a modified deep learning model was established to estimate hourly PM2.5 concentrations in the Yangtze River Delta Urban Agglomeration (YRDUA) region based on 5-km AOD data from Himawari-8. The model incorporated a density-based spatial clustering of applications-with-noise (DBSCAN) cluster analysis and a deep neural network (DNN) (denoted as DBSCAN–DNN) to construct individualized DNNs for the retrieval of PM2.5. The DBSCAN algorithm was used to identify the outlying datasets by involving the relationship between AOD–NO2 and PM2.5. The cluster analysis divided the inputs into separated clusters with distinct pollution levels, which helped to build a reference for the construction of individualized DNNs. The results showed that the DBSCAN–DNN model could greatly improve the estimation accuracy of the PM2.5 concentration based on identical inputs when compared with the pure DNN model. The 10-fold cross-validation R-value was enhanced by over 30%, with the highest R-value reaching 0.94 when applied to Shanghai dataset of 2018. The root-mean-square prediction error (RMSE) was also reduced by over 30%. In addition, the model performed well in generating hourly spatial estimations, thereby showing more detailed information for the dynamic changes of the PM2.5 concentration during the day. Moreover, according to the comparisons of five regional estimation results, the model was proven to have a good applicability to deal with a differentiated data volume and data complexity. This study not only proposes a new method to achieve PM2.5 estimations with a higher accuracy and spatiotemporal resolution, but also provides a new perspective for exploiting the sophisticated correlations among large environmental datasets by introducing pre-clustering into the deep learning approach.","container-title":"Atmospheric Pollution Research","DOI":"10.1016/j.apr.2020.10.020","ISSN":"1309-1042","issue":"2","journalAbbreviation":"Atmospheric Pollution Research","language":"en","page":"183-192","source":"ScienceDirect","title":"Estimating hourly PM2.5 concentrations using Himawari-8 AOD and a DBSCAN-modified deep learning model over the YRDUA, China","volume":"12","author":[{"family":"Lu","given":"Xiaoman"},{"family":"Wang","given":"Jiajia"},{"family":"Yan","given":"Yingting"},{"family":"Zhou","given":"Liguo"},{"family":"Ma","given":"Weichun"}],"issued":{"date-parts":[["2021",2,1]]}}}],"schema":"https://github.com/citation-style-language/schema/raw/master/csl-citation.json"} </w:instrText>
      </w:r>
      <w:r w:rsidR="005271E6">
        <w:fldChar w:fldCharType="separate"/>
      </w:r>
      <w:r w:rsidR="00B90104" w:rsidRPr="00B90104">
        <w:rPr>
          <w:szCs w:val="24"/>
          <w:vertAlign w:val="superscript"/>
        </w:rPr>
        <w:t>25</w:t>
      </w:r>
      <w:r w:rsidR="005271E6">
        <w:fldChar w:fldCharType="end"/>
      </w:r>
      <w:r>
        <w:t xml:space="preserve"> or used it to define microenvironments in air pollution exposure contexts (e.g., home, work, or restaurant),</w:t>
      </w:r>
      <w:r w:rsidR="002648EA">
        <w:fldChar w:fldCharType="begin"/>
      </w:r>
      <w:r w:rsidR="00B90104">
        <w:instrText xml:space="preserve"> ADDIN ZOTERO_ITEM CSL_CITATION {"citationID":"NhyHYiKh","properties":{"formattedCitation":"\\super 26\\nosupersub{}","plainCitation":"26","noteIndex":0},"citationItems":[{"id":727,"uris":["http://zotero.org/users/4282478/items/565A8MC2"],"itemData":{"id":727,"type":"article-journal","abstract":"In 2017, Assembly Bill 617 was approved in the state of California, which mandated the allocation of resources for addressing air pollutant exposure disparities in underserved communities across the state. The bill stipulated the implementation of community scale monitoring and the development of local emissions reductions plans. We aimed to develop a streamlined, robust, and accessible PM2.5 exposure assessment approach to support environmental justice analyses. We sought to characterize individual PM2.5 exposure over multiple 24-hr periods in the inland Southern California region, which includes the underserved community of San Bernardino, CA. Personal sampling took place over five weeks in the spring of 2019, and personal PM2.5 exposure was monitored for 18 adult participants for multiple, consecutive 24-hr periods. Exposure and location data were analyzed at 5-second resolution, and participant data recovery was 50.8% on average. A spatial clustering algorithm was used to classify data points as one of seven microenvironments. Mean and median personal-ambient PM2.5 ratios were aggregated along SES lines for eligible datasets. GIS-based spatial clustering facilitated efficient microenvironment classification for more than 900,000 data points. Mean (median) personal-ambient ratios ranged from 0.26 (0.14) to 2.78 (0.65) for each microenvironment when aggregated along SES-lines. Aggregated ratios indicated that participants from the lowest SES community experienced higher home exposures compared to participants of all other communities over consecutive 24-hr monitoring periods, despite high participant mobility and relatively low variability in ambient PM2.5 during the study. The methods described here highlight the robust and accessible nature of the personal sampling campaign, which was specifically designed to reduce participant fatigue and engage members of the inland Southern California community who may experience barriers when engaging with the scientific community. This approach is promising for larger-scale, community-focused, personal exposure campaigns for direct and precise environmental justice analyses.","container-title":"Journal of Aerosol Science","DOI":"10.1016/j.jaerosci.2020.105704","ISSN":"0021-8502","journalAbbreviation":"Journal of Aerosol Science","language":"en","page":"105704","source":"ScienceDirect","title":"A data-driven approach for characterizing community scale air pollution exposure disparities in inland Southern California","volume":"152","author":[{"family":"Do","given":"Khanh"},{"family":"Yu","given":"Haofei"},{"family":"Velasquez","given":"Jasmin"},{"family":"Grell-Brisk","given":"Marilyn"},{"family":"Smith","given":"Heather"},{"family":"Ivey","given":"Cesunica E."}],"issued":{"date-parts":[["2021",2,1]]}}}],"schema":"https://github.com/citation-style-language/schema/raw/master/csl-citation.json"} </w:instrText>
      </w:r>
      <w:r w:rsidR="002648EA">
        <w:fldChar w:fldCharType="separate"/>
      </w:r>
      <w:r w:rsidR="00B90104" w:rsidRPr="00B90104">
        <w:rPr>
          <w:szCs w:val="24"/>
          <w:vertAlign w:val="superscript"/>
        </w:rPr>
        <w:t>26</w:t>
      </w:r>
      <w:r w:rsidR="002648EA">
        <w:fldChar w:fldCharType="end"/>
      </w:r>
      <w:r>
        <w:t xml:space="preserve"> this is the first study to incorporate DBSCAN in plume detection efforts. The algorithm offers comparable, if not superior, performance to previously published </w:t>
      </w:r>
      <w:r w:rsidR="00552BBA">
        <w:t xml:space="preserve">plume detection techniques for mobile monitoring time series and is justified in analyses warranting a conservative approach. In this work, we </w:t>
      </w:r>
      <w:del w:id="1182" w:author="Blake Actkinson" w:date="2022-08-21T11:44:00Z">
        <w:r w:rsidR="00552BBA" w:rsidDel="007720C8">
          <w:delText xml:space="preserve">use </w:delText>
        </w:r>
      </w:del>
      <w:ins w:id="1183" w:author="Blake Actkinson" w:date="2022-08-21T11:44:00Z">
        <w:r w:rsidR="007720C8">
          <w:t xml:space="preserve">show how </w:t>
        </w:r>
      </w:ins>
      <w:r w:rsidR="00552BBA">
        <w:t>th</w:t>
      </w:r>
      <w:ins w:id="1184" w:author="Blake Actkinson" w:date="2022-08-21T11:44:00Z">
        <w:r w:rsidR="007720C8">
          <w:t>is</w:t>
        </w:r>
      </w:ins>
      <w:del w:id="1185" w:author="Blake Actkinson" w:date="2022-08-21T11:44:00Z">
        <w:r w:rsidR="00552BBA" w:rsidDel="007720C8">
          <w:delText>e</w:delText>
        </w:r>
      </w:del>
      <w:r w:rsidR="00552BBA">
        <w:t xml:space="preserve"> </w:t>
      </w:r>
      <w:ins w:id="1186" w:author="Blake Actkinson" w:date="2022-08-21T11:44:00Z">
        <w:r w:rsidR="007720C8">
          <w:t xml:space="preserve">approach </w:t>
        </w:r>
      </w:ins>
      <w:del w:id="1187" w:author="Blake Actkinson" w:date="2022-08-21T11:44:00Z">
        <w:r w:rsidR="00552BBA" w:rsidDel="007720C8">
          <w:delText xml:space="preserve">algorithm to </w:delText>
        </w:r>
      </w:del>
      <w:r w:rsidR="00552BBA">
        <w:t>illustrate</w:t>
      </w:r>
      <w:ins w:id="1188" w:author="Blake Actkinson" w:date="2022-08-21T11:44:00Z">
        <w:r w:rsidR="007720C8">
          <w:t>s</w:t>
        </w:r>
      </w:ins>
      <w:r w:rsidR="00552BBA">
        <w:t xml:space="preserve"> different emission </w:t>
      </w:r>
      <w:del w:id="1189" w:author="Blake Actkinson" w:date="2022-08-21T11:44:00Z">
        <w:r w:rsidR="00552BBA" w:rsidDel="007720C8">
          <w:delText xml:space="preserve">profiles </w:delText>
        </w:r>
      </w:del>
      <w:ins w:id="1190" w:author="Blake Actkinson" w:date="2022-08-21T11:44:00Z">
        <w:r w:rsidR="007720C8">
          <w:t xml:space="preserve">impacts </w:t>
        </w:r>
      </w:ins>
      <w:r w:rsidR="00552BBA">
        <w:t>in census tracts around the city of Houston</w:t>
      </w:r>
      <w:ins w:id="1191" w:author="Blake Actkinson" w:date="2022-08-21T11:44:00Z">
        <w:r w:rsidR="00332F48">
          <w:t>.</w:t>
        </w:r>
      </w:ins>
      <w:del w:id="1192" w:author="Blake Actkinson" w:date="2022-08-21T11:44:00Z">
        <w:r w:rsidR="00552BBA" w:rsidDel="00332F48">
          <w:delText xml:space="preserve"> and showcase disparities</w:delText>
        </w:r>
      </w:del>
      <w:del w:id="1193" w:author="Blake Actkinson" w:date="2022-10-17T21:32:00Z">
        <w:r w:rsidR="00552BBA" w:rsidDel="00A920DD">
          <w:delText>.</w:delText>
        </w:r>
      </w:del>
      <w:r w:rsidR="00552BBA">
        <w:t xml:space="preserve"> Specifically, we show how BC/UFP anomaly </w:t>
      </w:r>
      <w:del w:id="1194" w:author="Blake Actkinson" w:date="2022-08-21T11:45:00Z">
        <w:r w:rsidR="00552BBA" w:rsidDel="00B539DF">
          <w:delText xml:space="preserve">types </w:delText>
        </w:r>
      </w:del>
      <w:ins w:id="1195" w:author="Blake Actkinson" w:date="2022-08-21T11:45:00Z">
        <w:r w:rsidR="00B539DF">
          <w:t>frequenc</w:t>
        </w:r>
      </w:ins>
      <w:ins w:id="1196" w:author="Blake Actkinson" w:date="2022-08-27T10:29:00Z">
        <w:r w:rsidR="00861CF7">
          <w:t>i</w:t>
        </w:r>
      </w:ins>
      <w:ins w:id="1197" w:author="Blake Actkinson" w:date="2022-08-21T11:45:00Z">
        <w:r w:rsidR="00B539DF">
          <w:t xml:space="preserve">es </w:t>
        </w:r>
      </w:ins>
      <w:r w:rsidR="00552BBA">
        <w:t xml:space="preserve">were </w:t>
      </w:r>
      <m:oMath>
        <m:r>
          <m:rPr>
            <m:nor/>
          </m:rPr>
          <w:rPr>
            <w:i/>
          </w:rPr>
          <m:t>≈</m:t>
        </m:r>
      </m:oMath>
      <w:r w:rsidR="00552BBA">
        <w:t xml:space="preserve"> 10x </w:t>
      </w:r>
      <w:del w:id="1198" w:author="Blake Actkinson" w:date="2022-08-21T11:47:00Z">
        <w:r w:rsidR="00552BBA" w:rsidDel="006A5673">
          <w:delText>more likely</w:delText>
        </w:r>
      </w:del>
      <w:ins w:id="1199" w:author="Blake Actkinson" w:date="2022-08-21T11:47:00Z">
        <w:r w:rsidR="006A5673">
          <w:t xml:space="preserve">greater </w:t>
        </w:r>
      </w:ins>
      <w:del w:id="1200" w:author="Blake Actkinson" w:date="2022-08-21T11:47:00Z">
        <w:r w:rsidR="00552BBA" w:rsidDel="006A5673">
          <w:delText xml:space="preserve"> </w:delText>
        </w:r>
      </w:del>
      <w:del w:id="1201" w:author="Blake Actkinson" w:date="2022-08-21T11:45:00Z">
        <w:r w:rsidR="00552BBA" w:rsidDel="009D10A8">
          <w:delText xml:space="preserve">to be detected </w:delText>
        </w:r>
      </w:del>
      <w:r w:rsidR="00552BBA">
        <w:t xml:space="preserve">in census tracts in the eastern part of Houston </w:t>
      </w:r>
      <w:ins w:id="1202" w:author="Blake Actkinson" w:date="2022-10-17T21:14:00Z">
        <w:r w:rsidR="009E4A99">
          <w:t xml:space="preserve">near the Houston Ship Channel </w:t>
        </w:r>
      </w:ins>
      <w:r w:rsidR="00552BBA">
        <w:t xml:space="preserve">compared to neighborhoods in the western part of Houston. </w:t>
      </w:r>
      <w:bookmarkStart w:id="1203" w:name="_Hlk113553067"/>
      <w:r w:rsidR="00552BBA">
        <w:t xml:space="preserve">While it is not definitive that this cluster type represents impacts from heavy-duty vehicles, for there is no observational evidence to connect those observations to those vehicle types directly, </w:t>
      </w:r>
      <w:del w:id="1204" w:author="Blake Actkinson" w:date="2022-08-21T11:47:00Z">
        <w:r w:rsidR="00552BBA" w:rsidDel="001F31CD">
          <w:delText xml:space="preserve">the results </w:delText>
        </w:r>
      </w:del>
      <w:ins w:id="1205" w:author="Blake Actkinson" w:date="2022-08-21T11:47:00Z">
        <w:r w:rsidR="001F31CD">
          <w:t xml:space="preserve">anomaly emission patterns </w:t>
        </w:r>
      </w:ins>
      <w:r w:rsidR="00552BBA">
        <w:t>are consistent with previously published studies analyzing emissions from light and heavy-duty vehicles (e.g. Larson et al.</w:t>
      </w:r>
      <w:r w:rsidR="002648EA">
        <w:fldChar w:fldCharType="begin"/>
      </w:r>
      <w:r w:rsidR="0074436B">
        <w:instrText xml:space="preserve"> ADDIN ZOTERO_ITEM CSL_CITATION {"citationID":"t6WH2u2W","properties":{"formattedCitation":"\\super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2648EA">
        <w:fldChar w:fldCharType="separate"/>
      </w:r>
      <w:r w:rsidR="002648EA" w:rsidRPr="002648EA">
        <w:rPr>
          <w:szCs w:val="24"/>
          <w:vertAlign w:val="superscript"/>
        </w:rPr>
        <w:t>1</w:t>
      </w:r>
      <w:r w:rsidR="002648EA">
        <w:fldChar w:fldCharType="end"/>
      </w:r>
      <w:r w:rsidR="00552BBA">
        <w:t xml:space="preserve"> and references therein)</w:t>
      </w:r>
      <w:r w:rsidR="001F31CD">
        <w:t>.</w:t>
      </w:r>
      <w:r w:rsidR="00552BBA">
        <w:t xml:space="preserve"> </w:t>
      </w:r>
      <w:ins w:id="1206" w:author="Blake Actkinson" w:date="2022-08-21T11:47:00Z">
        <w:r w:rsidR="003D5E52">
          <w:t>Previous studies h</w:t>
        </w:r>
      </w:ins>
      <w:ins w:id="1207" w:author="Blake Actkinson" w:date="2022-08-21T11:48:00Z">
        <w:r w:rsidR="003D5E52">
          <w:t xml:space="preserve">ave also shown </w:t>
        </w:r>
      </w:ins>
      <w:del w:id="1208" w:author="Blake Actkinson" w:date="2022-08-21T11:48:00Z">
        <w:r w:rsidR="00552BBA" w:rsidDel="0099683D">
          <w:delText xml:space="preserve">as well as with modeling studies elucidating </w:delText>
        </w:r>
      </w:del>
      <w:r w:rsidR="00552BBA">
        <w:t xml:space="preserve">the large impacts of trucking on </w:t>
      </w:r>
      <w:ins w:id="1209" w:author="Blake Actkinson" w:date="2022-08-27T10:30:00Z">
        <w:r w:rsidR="003D41A1">
          <w:t xml:space="preserve">pollution </w:t>
        </w:r>
      </w:ins>
      <w:del w:id="1210" w:author="Blake Actkinson" w:date="2022-08-27T10:30:00Z">
        <w:r w:rsidR="00552BBA" w:rsidDel="003D41A1">
          <w:delText xml:space="preserve">particulate matter formation </w:delText>
        </w:r>
      </w:del>
      <w:r w:rsidR="00552BBA">
        <w:t>in the HSC area</w:t>
      </w:r>
      <w:ins w:id="1211" w:author="Blake Actkinson" w:date="2022-08-21T11:48:00Z">
        <w:r w:rsidR="0099683D">
          <w:t xml:space="preserve"> and have </w:t>
        </w:r>
        <w:r w:rsidR="00E63FC0">
          <w:t>raised environment</w:t>
        </w:r>
      </w:ins>
      <w:ins w:id="1212" w:author="Blake Actkinson" w:date="2022-08-21T11:49:00Z">
        <w:r w:rsidR="00E63FC0">
          <w:t>al justice concerns with the burden of pollution from diesel-powered vehicle activity</w:t>
        </w:r>
      </w:ins>
      <w:r w:rsidR="00552BBA">
        <w:t>.</w:t>
      </w:r>
      <w:r w:rsidR="002648EA">
        <w:fldChar w:fldCharType="begin"/>
      </w:r>
      <w:r w:rsidR="00B90104">
        <w:instrText xml:space="preserve"> ADDIN ZOTERO_ITEM CSL_CITATION {"citationID":"WGf0l8Zz","properties":{"formattedCitation":"\\super 23,24\\nosupersub{}","plainCitation":"23,24","noteIndex":0},"citationItems":[{"id":174,"uris":["http://zotero.org/users/4282478/items/DH8Z8TD9"],"itemData":{"id":174,"type":"article-journal","abstract":"Mobile emissions are a major source of urban air pollution and have been associated with a variety of adverse health outcomes. The Houston Ship Channel area is the home of a large number of diesel-powered vehicles emitting fine particulate matter (PM2.5; ≤2.5 μm in aerodynamic diameter) and nitrogen oxides (NOx). However, the spatial variability of traffic-related air pollutants in the Houston Ship Channel area has rarely been investigated. The objective of this study is to characterize spatial variability of PM2.5 and NOx concentrations attributable to on-road traffic in the Houston Ship Channel area in the year of 2011. We extracted the road network from the Texas Department of Transportation Road Inventory, and calculated emission rates using the Motor Vehicle Emission Simulator version 2014a (MOVES2014a). These parameters and preprocessed meteorological parameters were entered into a Research LINE-source Dispersion Model (RLINE) to conduct a simulation. Receptors were placed at 50 m resolution within 300 m to major roads and at 150 m resolution in the rest of the area. Our findings include that traffic-related PM2.5 were mainly emitted from trucks, while traffic-related NOx were emitted from both trucks and cars. The traffic contributed 0.90 μg/m3 PM2.5 and 29.23 μg/m3 NOx to the annual average mass concentrations of on-road air pollution, and the concentrations of the two pollutants decreased by nearly 40% within 500 m distance to major roads. The pollution level of traffic-related PM2.5 and NOx was higher in winter than those in the other three seasons. The Houston Ship Channel has earlier morning peak hours and relative late afternoon hours, which indicates the influence of goods movement from port activity. The varied near-road gradients illustrate that proximities to major roads are not an accurate surrogate of traffic-related air pollution.","container-title":"Atmospheric Environment","DOI":"10.1016/j.atmosenv.2017.04.032","ISSN":"1352-2310","journalAbbreviation":"Atmospheric Environment","page":"167-175","source":"ScienceDirect","title":"Characterizing spatial variability of air pollution from vehicle traffic around the Houston Ship Channel area","volume":"161","author":[{"family":"Zhang","given":"Xueying"},{"family":"Craft","given":"Elena"},{"family":"Zhang","given":"Kai"}],"issued":{"date-parts":[["2017",7,1]]}}},{"id":804,"uris":["http://zotero.org/users/4282478/items/X2FKRC68"],"itemData":{"id":804,"type":"article-journal","abstract":"Houston, Texas is a major U.S. urban and industrial area where poor air quality is unevenly distributed and a disproportionate share is located in low-income, non-white, and Hispanic neighborhoods. We have traditionally lacked city-wide observations to fully describe these spatial heterogeneities in Houston and in cities globally, especially for reactive gases like nitrogen dioxide (NO2). Here, we analyze novel high-spatial-resolution (250 m × 500 m) NO2 vertical columns measured by the NASA GCAS airborne spectrometer as part of the September-2013 NASA DISCOVER-AQ mission and discuss differences in population-weighted NO2 at the census-tract level. Based on the average of 35 repeated flight circuits, we find 37 ± 6% higher NO2 for non-whites and Hispanics living in low-income tracts (LIN) compared to whites living in high-income tracts (HIW) and report NO2 disparities separately by race ethnicity (11–32%) and poverty status (15–28%). We observe substantial time-of-day and day-to-day variability in LIN-HIW NO2 differences (and in other metrics) driven by the greater prevalence of NOx (≡NO + NO2) emission sources in low-income, non-white, and Hispanic neighborhoods. We evaluate measurements from the recently launched satellite sensor TROPOMI (3.5 km × 7 km at nadir), averaged to 0.01° × 0.01° using physics-based oversampling, and demonstrate that TROPOMI resolves similar relative, but not absolute, tract-level differences compared to GCAS. We utilize the high-resolution FIVE and NEI NOx inventories, plus one year of TROPOMI weekday–weekend variability, to attribute tract-level NO2 disparities to industrial sources and heavy-duty diesel trucking. We show that GCAS and TROPOMI spatial patterns correspond to the surface patterns measured using aircraft profiling and surface monitors. We discuss opportunities for satellite remote sensing to inform decision making in cities generally.","container-title":"Environmental Science &amp; Technology","DOI":"10.1021/acs.est.0c01864","ISSN":"0013-936X","issue":"16","journalAbbreviation":"Environ. Sci. Technol.","note":"publisher: American Chemical Society","page":"9882-9895","source":"ACS Publications","title":"Observing Nitrogen Dioxide Air Pollution Inequality Using High-Spatial-Resolution Remote Sensing Measurements in Houston, Texas","volume":"54","author":[{"family":"Demetillo","given":"Mary Angelique G."},{"family":"Navarro","given":"Aracely"},{"family":"Knowles","given":"Katherine K."},{"family":"Fields","given":"Kimberly P."},{"family":"Geddes","given":"Jeffrey A."},{"family":"Nowlan","given":"Caroline R."},{"family":"Janz","given":"Scott J."},{"family":"Judd","given":"Laura M."},{"family":"Al-Saadi","given":"Jassim"},{"family":"Sun","given":"Kang"},{"family":"McDonald","given":"Brian C."},{"family":"Diskin","given":"Glenn S."},{"family":"Pusede","given":"Sally E."}],"issued":{"date-parts":[["2020",8,18]]}}}],"schema":"https://github.com/citation-style-language/schema/raw/master/csl-citation.json"} </w:instrText>
      </w:r>
      <w:r w:rsidR="002648EA">
        <w:fldChar w:fldCharType="separate"/>
      </w:r>
      <w:r w:rsidR="00B90104" w:rsidRPr="00B90104">
        <w:rPr>
          <w:szCs w:val="24"/>
          <w:vertAlign w:val="superscript"/>
        </w:rPr>
        <w:t>23,24</w:t>
      </w:r>
      <w:r w:rsidR="002648EA">
        <w:fldChar w:fldCharType="end"/>
      </w:r>
      <w:r w:rsidR="00552BBA">
        <w:t xml:space="preserve"> </w:t>
      </w:r>
      <w:del w:id="1213" w:author="Griffin, Robert" w:date="2022-09-23T12:35:00Z">
        <w:r w:rsidR="00552BBA" w:rsidDel="00BD28E8">
          <w:delText xml:space="preserve">It is evident </w:delText>
        </w:r>
      </w:del>
      <w:ins w:id="1214" w:author="Blake Actkinson" w:date="2022-09-02T18:05:00Z">
        <w:del w:id="1215" w:author="Griffin, Robert" w:date="2022-09-23T12:35:00Z">
          <w:r w:rsidR="007167A8" w:rsidDel="00BD28E8">
            <w:delText>r</w:delText>
          </w:r>
        </w:del>
      </w:ins>
      <w:ins w:id="1216" w:author="Griffin, Robert" w:date="2022-09-23T12:35:00Z">
        <w:r w:rsidR="00BD28E8">
          <w:t>R</w:t>
        </w:r>
      </w:ins>
      <w:ins w:id="1217" w:author="Blake Actkinson" w:date="2022-09-02T18:05:00Z">
        <w:r w:rsidR="007167A8">
          <w:t xml:space="preserve">esults from this work </w:t>
        </w:r>
        <w:del w:id="1218" w:author="Griffin, Robert" w:date="2022-09-23T12:35:00Z">
          <w:r w:rsidR="007167A8" w:rsidDel="00BD28E8">
            <w:delText>justify</w:delText>
          </w:r>
        </w:del>
      </w:ins>
      <w:ins w:id="1219" w:author="Griffin, Robert" w:date="2022-09-23T12:35:00Z">
        <w:r w:rsidR="00BD28E8">
          <w:t>emphasize</w:t>
        </w:r>
      </w:ins>
      <w:ins w:id="1220" w:author="Blake Actkinson" w:date="2022-09-02T18:05:00Z">
        <w:r w:rsidR="007167A8">
          <w:t xml:space="preserve"> the need for additional investigation </w:t>
        </w:r>
      </w:ins>
      <w:del w:id="1221" w:author="Blake Actkinson" w:date="2022-09-02T18:04:00Z">
        <w:r w:rsidR="00552BBA" w:rsidDel="007167A8">
          <w:delText xml:space="preserve">that more investigation </w:delText>
        </w:r>
      </w:del>
      <w:del w:id="1222" w:author="Blake Actkinson" w:date="2022-09-02T18:05:00Z">
        <w:r w:rsidR="00552BBA" w:rsidDel="007167A8">
          <w:delText>is needed</w:delText>
        </w:r>
      </w:del>
      <w:r w:rsidR="00552BBA">
        <w:t xml:space="preserve"> into the trucking activity in HSC neighborhoods</w:t>
      </w:r>
      <w:ins w:id="1223" w:author="Blake Actkinson" w:date="2022-10-18T22:38:00Z">
        <w:r w:rsidR="00286E98">
          <w:t xml:space="preserve">, and, more broadly, illustrate how mapped spatial distributions of these anomalies can be used to inform </w:t>
        </w:r>
      </w:ins>
      <w:ins w:id="1224" w:author="Blake Actkinson" w:date="2022-10-18T22:39:00Z">
        <w:r w:rsidR="00286E98">
          <w:t>regulatory activities</w:t>
        </w:r>
      </w:ins>
      <w:r w:rsidR="00552BBA">
        <w:t>.</w:t>
      </w:r>
    </w:p>
    <w:p w14:paraId="41F5F736" w14:textId="0471B6AD" w:rsidR="00FF2AFE" w:rsidRDefault="00FF2AFE" w:rsidP="000415D2">
      <w:pPr>
        <w:pStyle w:val="TAMainText"/>
      </w:pPr>
      <w:ins w:id="1225" w:author="Blake Actkinson" w:date="2022-09-02T17:54:00Z">
        <w:r>
          <w:lastRenderedPageBreak/>
          <w:tab/>
        </w:r>
        <w:del w:id="1226" w:author="Griffin, Robert" w:date="2022-09-23T12:35:00Z">
          <w:r w:rsidDel="00BD28E8">
            <w:delText>From</w:delText>
          </w:r>
        </w:del>
      </w:ins>
      <w:ins w:id="1227" w:author="Blake Actkinson" w:date="2022-10-18T22:43:00Z">
        <w:r w:rsidR="00176B46">
          <w:t>Results from this algorithm could be incorporated into health assessment frameworks.</w:t>
        </w:r>
      </w:ins>
      <w:ins w:id="1228" w:author="Griffin, Robert" w:date="2022-09-23T12:35:00Z">
        <w:del w:id="1229" w:author="Blake Actkinson" w:date="2022-10-18T22:43:00Z">
          <w:r w:rsidR="00BD28E8" w:rsidDel="00176B46">
            <w:delText>Withinused in</w:delText>
          </w:r>
        </w:del>
      </w:ins>
      <w:ins w:id="1230" w:author="Blake Actkinson" w:date="2022-09-02T17:58:00Z">
        <w:r>
          <w:t xml:space="preserve"> Clustered anomalies could be grouped into source categories to facilitate </w:t>
        </w:r>
      </w:ins>
      <w:ins w:id="1231" w:author="Blake Actkinson" w:date="2022-09-02T17:59:00Z">
        <w:r>
          <w:t xml:space="preserve">simple exposure estimates from different sources. </w:t>
        </w:r>
        <w:del w:id="1232" w:author="Griffin, Robert" w:date="2022-09-23T12:36:00Z">
          <w:r w:rsidDel="00BD28E8">
            <w:delText>Breaking things down in</w:delText>
          </w:r>
        </w:del>
      </w:ins>
      <w:ins w:id="1233" w:author="Griffin, Robert" w:date="2022-09-23T12:36:00Z">
        <w:r w:rsidR="00BD28E8">
          <w:t xml:space="preserve">Apportioning </w:t>
        </w:r>
        <w:del w:id="1234" w:author="Blake Actkinson" w:date="2022-10-17T22:38:00Z">
          <w:r w:rsidR="00BD28E8" w:rsidDel="00D205C8">
            <w:delText>concentrations</w:delText>
          </w:r>
        </w:del>
      </w:ins>
      <w:ins w:id="1235" w:author="Blake Actkinson" w:date="2022-10-17T22:38:00Z">
        <w:r w:rsidR="00D205C8">
          <w:t>anomalies</w:t>
        </w:r>
      </w:ins>
      <w:ins w:id="1236" w:author="Griffin, Robert" w:date="2022-09-23T12:36:00Z">
        <w:r w:rsidR="00BD28E8">
          <w:t xml:space="preserve"> </w:t>
        </w:r>
      </w:ins>
      <w:ins w:id="1237" w:author="Blake Actkinson" w:date="2022-09-02T17:59:00Z">
        <w:r>
          <w:t>to nearby sources</w:t>
        </w:r>
      </w:ins>
      <w:ins w:id="1238" w:author="Blake Actkinson" w:date="2022-10-17T21:34:00Z">
        <w:r w:rsidR="00A920DD">
          <w:t xml:space="preserve"> and determining their frequencies</w:t>
        </w:r>
      </w:ins>
      <w:ins w:id="1239" w:author="Blake Actkinson" w:date="2022-09-02T17:59:00Z">
        <w:r>
          <w:t xml:space="preserve"> w</w:t>
        </w:r>
      </w:ins>
      <w:ins w:id="1240" w:author="Blake Actkinson" w:date="2022-10-17T21:34:00Z">
        <w:r w:rsidR="00A920DD">
          <w:t>ould</w:t>
        </w:r>
      </w:ins>
      <w:ins w:id="1241" w:author="Blake Actkinson" w:date="2022-09-02T17:59:00Z">
        <w:r>
          <w:t xml:space="preserve"> </w:t>
        </w:r>
      </w:ins>
      <w:ins w:id="1242" w:author="Blake Actkinson" w:date="2022-10-18T22:46:00Z">
        <w:r w:rsidR="00AA21EA">
          <w:t xml:space="preserve">be an interesting approach to determining </w:t>
        </w:r>
      </w:ins>
      <w:ins w:id="1243" w:author="Blake Actkinson" w:date="2022-09-02T17:59:00Z">
        <w:r>
          <w:t>whether some sources are more harmful to health than other sources</w:t>
        </w:r>
        <w:del w:id="1244" w:author="Griffin, Robert" w:date="2022-09-23T12:36:00Z">
          <w:r w:rsidDel="00BD28E8">
            <w:delText>, a remaining question in exposure contexts</w:delText>
          </w:r>
        </w:del>
        <w:r>
          <w:t xml:space="preserve">. </w:t>
        </w:r>
      </w:ins>
      <w:ins w:id="1245" w:author="Blake Actkinson" w:date="2022-10-18T22:46:00Z">
        <w:r w:rsidR="00AA21EA">
          <w:t>C</w:t>
        </w:r>
      </w:ins>
      <w:ins w:id="1246" w:author="Blake Actkinson" w:date="2022-09-02T18:03:00Z">
        <w:r w:rsidR="00937403">
          <w:t xml:space="preserve">ensus-tract weighted probabilities of an anomaly could be employed in random walk simulations of </w:t>
        </w:r>
      </w:ins>
      <w:ins w:id="1247" w:author="Blake Actkinson" w:date="2022-10-17T22:41:00Z">
        <w:r w:rsidR="00E308E0">
          <w:t xml:space="preserve">cumulative </w:t>
        </w:r>
      </w:ins>
      <w:ins w:id="1248" w:author="Blake Actkinson" w:date="2022-09-02T18:03:00Z">
        <w:r w:rsidR="00937403">
          <w:t>air pollution exposure</w:t>
        </w:r>
      </w:ins>
      <w:ins w:id="1249" w:author="Blake Actkinson" w:date="2022-10-17T22:42:00Z">
        <w:r w:rsidR="00E308E0">
          <w:t>, providing a different metric to evaluate related health effects</w:t>
        </w:r>
      </w:ins>
      <w:ins w:id="1250" w:author="Blake Actkinson" w:date="2022-09-02T18:03:00Z">
        <w:r w:rsidR="00937403">
          <w:t>.</w:t>
        </w:r>
      </w:ins>
      <w:r w:rsidR="004C282D">
        <w:fldChar w:fldCharType="begin"/>
      </w:r>
      <w:r w:rsidR="004C282D">
        <w:instrText xml:space="preserve"> ADDIN ZOTERO_ITEM CSL_CITATION {"citationID":"oyEH7QhU","properties":{"formattedCitation":"\\super 27\\nosupersub{}","plainCitation":"27","noteIndex":0},"citationItems":[{"id":817,"uris":["http://zotero.org/users/4282478/items/G3NQY8DB"],"itemData":{"id":817,"type":"article-journal","abstract":"In this paper, we calculate exposure concentrations of traffic-related air pollutants for different travel modes in the urban environment. Using recent high-resolution mobile sensor measured air pollution concentration data, we simulate bicycle, transit, and vehicle trips within Oakland, California and calculate exposure concentrations for nitric oxide (NO), nitrogen dioxide (NO2), and black carbon (BC). We draw on highly resolved sensor data (on the order of seconds) collected by Aclima and Google, which was then aggregated to the annual median for every 30-m road segment in the study area of Apte et al. For each bicycle, transit, and vehicle trip that we simulate, we calculate the average concentration and the cumulative exposure for all three pollutants. The cumulative exposure is calculated as the total mass of pollutants inhaled during a trip. Our results show that cumulative exposure, rather than the more typical average ambient concentration, may be a better metric for assessing travel pollutant exposure. For all three travel modes, the average concentrations of each trip are not significantly different. When we account for trip duration and route variations for different travel modes and inhalation rates, the cumulative exposure varies dramatically. Cumulative exposure for vehicle passengers tends to be the lowest, as well as having the lowest average per meter and per minute exposure. Bicyclists and public transit users tend to experience higher cumulative exposure due to increased inhalation rates for bicyclists and longer trip duration for public transit users. Last but not least, our study shows that total trip duration is more influential than total trip distance when estimating air pollution exposure. Our use of big data and modern simulation techniques point toward better metrics for assessing air pollutant exposure.","container-title":"ACS ES&amp;T Engineering","DOI":"10.1021/acsestengg.0c00167","issue":"3","journalAbbreviation":"ACS EST Eng.","note":"publisher: American Chemical Society","page":"436-445","source":"ACS Publications","title":"Using Big Data Techniques to Better Understand High-Resolution Cumulative Exposure Assessment of Traffic-Related Air Pollution","volume":"1","author":[{"family":"Tang","given":"Minmeng"},{"family":"Niemeier","given":"Deb A."}],"issued":{"date-parts":[["2021",3,12]]}}}],"schema":"https://github.com/citation-style-language/schema/raw/master/csl-citation.json"} </w:instrText>
      </w:r>
      <w:r w:rsidR="004C282D">
        <w:fldChar w:fldCharType="separate"/>
      </w:r>
      <w:r w:rsidR="004C282D" w:rsidRPr="004C282D">
        <w:rPr>
          <w:szCs w:val="24"/>
          <w:vertAlign w:val="superscript"/>
        </w:rPr>
        <w:t>27</w:t>
      </w:r>
      <w:r w:rsidR="004C282D">
        <w:fldChar w:fldCharType="end"/>
      </w:r>
      <w:ins w:id="1251" w:author="Blake Actkinson" w:date="2022-09-02T18:03:00Z">
        <w:r w:rsidR="00937403">
          <w:t xml:space="preserve"> Future work would focus on</w:t>
        </w:r>
      </w:ins>
      <w:ins w:id="1252" w:author="Blake Actkinson" w:date="2022-09-06T20:15:00Z">
        <w:r w:rsidR="00D34507">
          <w:t xml:space="preserve"> addressing </w:t>
        </w:r>
      </w:ins>
      <w:ins w:id="1253" w:author="Blake Actkinson" w:date="2022-10-17T21:44:00Z">
        <w:r w:rsidR="004C282D">
          <w:t>serial</w:t>
        </w:r>
      </w:ins>
      <w:ins w:id="1254" w:author="Blake Actkinson" w:date="2022-09-06T20:15:00Z">
        <w:r w:rsidR="00D34507">
          <w:t xml:space="preserve"> dependency inherent in</w:t>
        </w:r>
      </w:ins>
      <w:ins w:id="1255" w:author="Blake Actkinson" w:date="2022-10-17T21:45:00Z">
        <w:r w:rsidR="004C282D">
          <w:t xml:space="preserve"> detected anomalies</w:t>
        </w:r>
      </w:ins>
      <w:ins w:id="1256" w:author="Blake Actkinson" w:date="2022-09-06T20:15:00Z">
        <w:r w:rsidR="00D34507">
          <w:t xml:space="preserve"> to develop probability-based exposure estimates</w:t>
        </w:r>
      </w:ins>
      <w:ins w:id="1257" w:author="Blake Actkinson" w:date="2022-10-17T22:39:00Z">
        <w:r w:rsidR="00D205C8">
          <w:t>, as well as the general development of a framework that relates health outcomes to the frequencies of these detected anomalies</w:t>
        </w:r>
      </w:ins>
      <w:ins w:id="1258" w:author="Blake Actkinson" w:date="2022-09-02T18:04:00Z">
        <w:r w:rsidR="00937403">
          <w:t xml:space="preserve">. </w:t>
        </w:r>
      </w:ins>
    </w:p>
    <w:bookmarkEnd w:id="1203"/>
    <w:p w14:paraId="32F11005" w14:textId="75124C00" w:rsidR="00552BBA" w:rsidRPr="000415D2" w:rsidRDefault="00552BBA" w:rsidP="000415D2">
      <w:pPr>
        <w:pStyle w:val="TAMainText"/>
      </w:pPr>
      <w:r>
        <w:t>There are opportunities to improve this algorithm in future work. This algorithm should be evaluated using different external validation</w:t>
      </w:r>
      <w:del w:id="1259" w:author="Blake Actkinson" w:date="2022-10-17T22:34:00Z">
        <w:r w:rsidDel="00D205C8">
          <w:delText xml:space="preserve"> </w:delText>
        </w:r>
      </w:del>
      <w:ins w:id="1260" w:author="Blake Actkinson" w:date="2022-10-17T22:34:00Z">
        <w:r w:rsidR="00D205C8">
          <w:t xml:space="preserve"> methods, such as </w:t>
        </w:r>
      </w:ins>
      <w:ins w:id="1261" w:author="Blake Actkinson" w:date="2022-10-17T22:36:00Z">
        <w:r w:rsidR="00D205C8">
          <w:t xml:space="preserve">having an observer sit in the vehicle and noting emissions events while </w:t>
        </w:r>
      </w:ins>
      <w:ins w:id="1262" w:author="Blake Actkinson" w:date="2022-10-18T22:41:00Z">
        <w:r w:rsidR="00176B46">
          <w:t>the vehicle</w:t>
        </w:r>
      </w:ins>
      <w:ins w:id="1263" w:author="Blake Actkinson" w:date="2022-10-17T22:36:00Z">
        <w:r w:rsidR="00D205C8">
          <w:t xml:space="preserve"> is measuring to create the validation set</w:t>
        </w:r>
      </w:ins>
      <w:del w:id="1264" w:author="Blake Actkinson" w:date="2022-10-17T22:34:00Z">
        <w:r w:rsidDel="00D205C8">
          <w:delText>sets</w:delText>
        </w:r>
      </w:del>
      <w:r>
        <w:t>. Alternative nearest neighbor clustering techniques could be explored; local outlier factors could be used to address situation</w:t>
      </w:r>
      <w:ins w:id="1265" w:author="Blake Actkinson" w:date="2022-10-18T22:42:00Z">
        <w:r w:rsidR="00176B46">
          <w:t>s</w:t>
        </w:r>
      </w:ins>
      <w:r>
        <w:t xml:space="preserve"> where DBSCAN does not exhibit great performance.</w:t>
      </w:r>
      <w:r w:rsidR="002648EA">
        <w:fldChar w:fldCharType="begin"/>
      </w:r>
      <w:r w:rsidR="0074436B">
        <w:instrText xml:space="preserve"> ADDIN ZOTERO_ITEM CSL_CITATION {"citationID":"3B02thlB","properties":{"formattedCitation":"\\super 7\\nosupersub{}","plainCitation":"7","noteIndex":0},"citationItems":[{"id":750,"uris":["http://zotero.org/users/4282478/items/49B6GQVW"],"itemData":{"id":750,"type":"book","abstract":"Introduction to Data Mining, Second Edition, is intended for use in the Data Mining course. It is also suitable for individuals seeking an introduction to data mining. The text assumes only a modest statistics or mathematics background, and no database knowledge is needed. 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organized into two chapters, beginning with basic concepts that provide necessary background for understanding each data mining technique, followed by more advanced concepts and algorithms. Teaching and Learning Experience This program will provide a better teaching and learning experience-for you and your students. It will help:  Present Fundamental Concepts and Algorithms: Written for the beginner, this text provides both theoretical and practical coverage of all data mining topics. Support Learning: Instructor resources include solutions for exercises and a complete set of lecture slides.","ISBN":"978-0-13-312890-1","language":"en","note":"Google-Books-ID: _ZQ4MQEACAAJ","number-of-pages":"839","publisher":"Pearson","source":"Google Books","title":"Introduction to Data Mining","author":[{"family":"Tan","given":"Pang-Ning"},{"family":"Steinbach","given":"Michael"},{"family":"Karpatne","given":"Anuj"},{"family":"Kumar","given":"Vipin"}],"issued":{"date-parts":[["2019"]]}}}],"schema":"https://github.com/citation-style-language/schema/raw/master/csl-citation.json"} </w:instrText>
      </w:r>
      <w:r w:rsidR="002648EA">
        <w:fldChar w:fldCharType="separate"/>
      </w:r>
      <w:r w:rsidR="00913C15" w:rsidRPr="00913C15">
        <w:rPr>
          <w:szCs w:val="24"/>
          <w:vertAlign w:val="superscript"/>
        </w:rPr>
        <w:t>7</w:t>
      </w:r>
      <w:r w:rsidR="002648EA">
        <w:fldChar w:fldCharType="end"/>
      </w:r>
      <w:r>
        <w:t xml:space="preserve"> Finally, an ensemble approach utilizing both DBSCAN and other clustering techniques could be investigated for improved performance.</w:t>
      </w:r>
      <w:r w:rsidR="002648EA">
        <w:fldChar w:fldCharType="begin"/>
      </w:r>
      <w:r w:rsidR="0074436B">
        <w:instrText xml:space="preserve"> ADDIN ZOTERO_ITEM CSL_CITATION {"citationID":"W6xLHM7g","properties":{"formattedCitation":"\\super 5,9\\nosupersub{}","plainCitation":"5,9","noteIndex":0},"citationItems":[{"id":714,"uris":["http://zotero.org/users/4282478/items/3NNRDJPS"],"itemData":{"id":714,"type":"article-journal","abstract":"&lt;p&gt;&lt;strong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2648EA">
        <w:fldChar w:fldCharType="separate"/>
      </w:r>
      <w:r w:rsidR="00913C15" w:rsidRPr="00913C15">
        <w:rPr>
          <w:szCs w:val="24"/>
          <w:vertAlign w:val="superscript"/>
        </w:rPr>
        <w:t>5,9</w:t>
      </w:r>
      <w:r w:rsidR="002648EA">
        <w:fldChar w:fldCharType="end"/>
      </w:r>
    </w:p>
    <w:p w14:paraId="6C027180" w14:textId="77777777" w:rsidR="00BD28E8" w:rsidRDefault="00BD28E8" w:rsidP="000B5610">
      <w:pPr>
        <w:pStyle w:val="TESupportingInformation"/>
        <w:spacing w:after="240"/>
        <w:ind w:firstLine="0"/>
        <w:jc w:val="left"/>
        <w:rPr>
          <w:ins w:id="1266" w:author="Griffin, Robert" w:date="2022-09-23T12:36:00Z"/>
        </w:rPr>
      </w:pPr>
    </w:p>
    <w:p w14:paraId="3F8EAE8C" w14:textId="7D16BA9F" w:rsidR="00DD6DBB" w:rsidRDefault="00C10EE0" w:rsidP="000B5610">
      <w:pPr>
        <w:pStyle w:val="TESupportingInformation"/>
        <w:spacing w:after="240"/>
        <w:ind w:firstLine="0"/>
        <w:jc w:val="left"/>
      </w:pPr>
      <w:r>
        <w:t>ASSOCIATED CONTENT</w:t>
      </w:r>
    </w:p>
    <w:p w14:paraId="5FCB11AA" w14:textId="7FACFEE4" w:rsidR="00C10EE0" w:rsidRDefault="00C10EE0" w:rsidP="000B5610">
      <w:pPr>
        <w:pStyle w:val="TESupportingInformation"/>
        <w:spacing w:after="240"/>
        <w:ind w:firstLine="0"/>
        <w:jc w:val="left"/>
      </w:pPr>
      <w:r w:rsidRPr="00157E12">
        <w:rPr>
          <w:b/>
        </w:rPr>
        <w:t>Supporting Information</w:t>
      </w:r>
      <w:r>
        <w:t xml:space="preserve">. </w:t>
      </w:r>
    </w:p>
    <w:p w14:paraId="72EC3D3C" w14:textId="0C5567B5" w:rsidR="00552BBA" w:rsidRDefault="00552BBA" w:rsidP="00552BBA">
      <w:pPr>
        <w:pStyle w:val="TESupportingInformation"/>
      </w:pPr>
      <w:r>
        <w:t xml:space="preserve">Section S1 describes </w:t>
      </w:r>
      <w:ins w:id="1267" w:author="Griffin, Robert" w:date="2022-09-23T12:36:00Z">
        <w:r w:rsidR="00BD28E8">
          <w:t xml:space="preserve">the </w:t>
        </w:r>
      </w:ins>
      <w:r>
        <w:t>rescaling procedure for census tract comparisons.</w:t>
      </w:r>
    </w:p>
    <w:p w14:paraId="6BF623A0" w14:textId="0F04300C" w:rsidR="00552BBA" w:rsidRPr="00EF3DF8" w:rsidRDefault="00552BBA" w:rsidP="00552BBA">
      <w:pPr>
        <w:pStyle w:val="TESupportingInformation"/>
      </w:pPr>
      <w:r>
        <w:lastRenderedPageBreak/>
        <w:t xml:space="preserve">Section S2 describes </w:t>
      </w:r>
      <w:ins w:id="1268" w:author="Griffin, Robert" w:date="2022-09-23T12:36:00Z">
        <w:r w:rsidR="00BD28E8">
          <w:t xml:space="preserve">the </w:t>
        </w:r>
      </w:ins>
      <w:r>
        <w:t>bootstrapping procedure used to provide error estimates for anomaly detection type probabilities.</w:t>
      </w:r>
    </w:p>
    <w:p w14:paraId="5CC1A2A4" w14:textId="77777777" w:rsidR="00552BBA" w:rsidRDefault="00552BBA" w:rsidP="00552BBA">
      <w:pPr>
        <w:pStyle w:val="TESupportingInformation"/>
      </w:pPr>
      <w:r>
        <w:t>Figures S1-S8</w:t>
      </w:r>
    </w:p>
    <w:p w14:paraId="0B894E9D" w14:textId="77777777" w:rsidR="00552BBA" w:rsidRDefault="00552BBA" w:rsidP="00552BBA">
      <w:pPr>
        <w:pStyle w:val="TESupportingInformation"/>
      </w:pPr>
      <w:r>
        <w:t>Tables S1-S8</w:t>
      </w:r>
    </w:p>
    <w:p w14:paraId="2ABB6A5D" w14:textId="77777777" w:rsidR="00552BBA" w:rsidRPr="00552BBA" w:rsidRDefault="00552BBA" w:rsidP="00552BBA"/>
    <w:p w14:paraId="0C719AAD" w14:textId="77777777" w:rsidR="00DD6DBB" w:rsidRDefault="00DD6DBB" w:rsidP="00DD6DBB">
      <w:pPr>
        <w:pStyle w:val="FACorrespondingAuthorFootnote"/>
        <w:spacing w:after="0"/>
        <w:jc w:val="left"/>
      </w:pPr>
      <w:r>
        <w:t>AUTHOR INFORMATION</w:t>
      </w:r>
    </w:p>
    <w:p w14:paraId="2A3908B4" w14:textId="77777777" w:rsidR="00F47700" w:rsidRPr="00DD6DBB" w:rsidRDefault="00F47700" w:rsidP="00F47700">
      <w:pPr>
        <w:pStyle w:val="FAAuthorInfoSubtitle"/>
      </w:pPr>
      <w:r w:rsidRPr="00DD6DBB">
        <w:t>Corresponding Author</w:t>
      </w:r>
    </w:p>
    <w:p w14:paraId="690FAD71" w14:textId="77777777" w:rsidR="00F47700" w:rsidRDefault="00F47700" w:rsidP="00F47700">
      <w:pPr>
        <w:pStyle w:val="FACorrespondingAuthorFootnote"/>
      </w:pPr>
      <w:r>
        <w:t>*Rob Griffin (rgriffin@rwu.edu)</w:t>
      </w:r>
    </w:p>
    <w:p w14:paraId="197DAFE7" w14:textId="77777777" w:rsidR="00F47700" w:rsidRPr="00DD6DBB" w:rsidRDefault="00F47700" w:rsidP="00F47700">
      <w:pPr>
        <w:pStyle w:val="FAAuthorInfoSubtitle"/>
      </w:pPr>
      <w:r w:rsidRPr="00DD6DBB">
        <w:t>Author Contributions</w:t>
      </w:r>
    </w:p>
    <w:p w14:paraId="05D20152" w14:textId="77777777" w:rsidR="00F47700" w:rsidRPr="00DD6DBB" w:rsidRDefault="00F47700" w:rsidP="00F47700">
      <w:pPr>
        <w:pStyle w:val="StyleFACorrespondingAuthorFootnote7pt"/>
        <w:spacing w:after="240" w:line="480" w:lineRule="auto"/>
        <w:rPr>
          <w:rFonts w:ascii="Times" w:hAnsi="Times"/>
          <w:kern w:val="0"/>
          <w:sz w:val="24"/>
        </w:rPr>
      </w:pPr>
      <w:r>
        <w:rPr>
          <w:rFonts w:ascii="Times" w:hAnsi="Times"/>
          <w:kern w:val="0"/>
          <w:sz w:val="24"/>
        </w:rPr>
        <w:t>BA</w:t>
      </w:r>
      <w:r>
        <w:rPr>
          <w:rFonts w:ascii="Times" w:hAnsi="Times"/>
          <w:kern w:val="0"/>
          <w:sz w:val="24"/>
          <w:vertAlign w:val="superscript"/>
        </w:rPr>
        <w:t>1</w:t>
      </w:r>
      <w:r>
        <w:rPr>
          <w:rFonts w:ascii="Times" w:hAnsi="Times"/>
          <w:kern w:val="0"/>
          <w:sz w:val="24"/>
        </w:rPr>
        <w:t xml:space="preserve"> conceived, wrote, and analyzed the plume detection algorithm with helpful insight from RG</w:t>
      </w:r>
      <w:r>
        <w:rPr>
          <w:rFonts w:ascii="Times" w:hAnsi="Times"/>
          <w:kern w:val="0"/>
          <w:sz w:val="24"/>
          <w:vertAlign w:val="superscript"/>
        </w:rPr>
        <w:t>2</w:t>
      </w:r>
      <w:r>
        <w:rPr>
          <w:rFonts w:ascii="Times" w:hAnsi="Times"/>
          <w:kern w:val="0"/>
          <w:sz w:val="24"/>
        </w:rPr>
        <w:t>. BA</w:t>
      </w:r>
      <w:r>
        <w:rPr>
          <w:rFonts w:ascii="Times" w:hAnsi="Times"/>
          <w:kern w:val="0"/>
          <w:sz w:val="24"/>
          <w:vertAlign w:val="superscript"/>
        </w:rPr>
        <w:t>1</w:t>
      </w:r>
      <w:r>
        <w:rPr>
          <w:rFonts w:ascii="Times" w:hAnsi="Times"/>
          <w:kern w:val="0"/>
          <w:sz w:val="24"/>
        </w:rPr>
        <w:t xml:space="preserve"> wrote the manuscript. RG</w:t>
      </w:r>
      <w:r>
        <w:rPr>
          <w:rFonts w:ascii="Times" w:hAnsi="Times"/>
          <w:kern w:val="0"/>
          <w:sz w:val="24"/>
          <w:vertAlign w:val="superscript"/>
        </w:rPr>
        <w:t>2</w:t>
      </w:r>
      <w:r>
        <w:rPr>
          <w:rFonts w:ascii="Times" w:hAnsi="Times"/>
          <w:kern w:val="0"/>
          <w:sz w:val="24"/>
        </w:rPr>
        <w:t xml:space="preserve"> provided helpful edits and suggestions.</w:t>
      </w:r>
    </w:p>
    <w:p w14:paraId="64895671" w14:textId="77777777" w:rsidR="00F47700" w:rsidRPr="00DD6DBB" w:rsidRDefault="00F47700" w:rsidP="00F47700">
      <w:pPr>
        <w:pStyle w:val="FAAuthorInfoSubtitle"/>
      </w:pPr>
      <w:r w:rsidRPr="00DD6DBB">
        <w:t>Funding Sources</w:t>
      </w:r>
    </w:p>
    <w:p w14:paraId="03C61AF9" w14:textId="77777777" w:rsidR="00F47700" w:rsidRDefault="00F47700" w:rsidP="00F47700">
      <w:pPr>
        <w:pStyle w:val="StyleFACorrespondingAuthorFootnote7pt"/>
        <w:spacing w:after="240" w:line="480" w:lineRule="auto"/>
        <w:rPr>
          <w:rFonts w:ascii="Times" w:hAnsi="Times"/>
          <w:kern w:val="0"/>
          <w:sz w:val="24"/>
        </w:rPr>
      </w:pPr>
      <w:r>
        <w:rPr>
          <w:rFonts w:ascii="Times" w:hAnsi="Times"/>
          <w:kern w:val="0"/>
          <w:sz w:val="24"/>
        </w:rPr>
        <w:t>Authors Blake Actkinson and Robert Griffin both received funding from NIEHS grant #R01ES028819-01.</w:t>
      </w:r>
    </w:p>
    <w:p w14:paraId="620587D7" w14:textId="77777777" w:rsidR="00F47700" w:rsidRDefault="00F47700" w:rsidP="00F47700">
      <w:pPr>
        <w:pStyle w:val="TDAcknowledgments"/>
        <w:spacing w:before="0" w:after="0"/>
        <w:ind w:firstLine="0"/>
        <w:jc w:val="left"/>
      </w:pPr>
      <w:r>
        <w:t>ACKNOWLEDGMENT</w:t>
      </w:r>
    </w:p>
    <w:p w14:paraId="09392497" w14:textId="61089C4C" w:rsidR="00F47700" w:rsidRDefault="00F47700" w:rsidP="00F47700">
      <w:pPr>
        <w:pStyle w:val="TAMainText"/>
        <w:ind w:firstLine="0"/>
      </w:pPr>
      <w:r>
        <w:t>The following R packages were used in the analysis and visualization of results: tidyverse,</w:t>
      </w:r>
      <w:r>
        <w:fldChar w:fldCharType="begin"/>
      </w:r>
      <w:r w:rsidR="00B90104">
        <w:instrText xml:space="preserve"> ADDIN ZOTERO_ITEM CSL_CITATION {"citationID":"YjH92MDz","properties":{"formattedCitation":"\\super 15\\nosupersub{}","plainCitation":"15","noteIndex":0},"citationItems":[{"id":766,"uris":["http://zotero.org/users/4282478/items/MF36QX2J"],"itemData":{"id":766,"type":"webpage","abstract":"The tidyverse is an integrated collection of R packages designed to make data science fast, fluid, and fun.","language":"en-us","title":"Tidyverse","URL":"https://www.tidyverse.org/","accessed":{"date-parts":[["2022",3,31]]}}}],"schema":"https://github.com/citation-style-language/schema/raw/master/csl-citation.json"} </w:instrText>
      </w:r>
      <w:r>
        <w:fldChar w:fldCharType="separate"/>
      </w:r>
      <w:r w:rsidR="00B90104" w:rsidRPr="00B90104">
        <w:rPr>
          <w:szCs w:val="24"/>
          <w:vertAlign w:val="superscript"/>
        </w:rPr>
        <w:t>15</w:t>
      </w:r>
      <w:r>
        <w:fldChar w:fldCharType="end"/>
      </w:r>
      <w:r>
        <w:t xml:space="preserve"> ggpubr,</w:t>
      </w:r>
      <w:r>
        <w:fldChar w:fldCharType="begin"/>
      </w:r>
      <w:r w:rsidR="004C282D">
        <w:instrText xml:space="preserve"> ADDIN ZOTERO_ITEM CSL_CITATION {"citationID":"tO5wQL9p","properties":{"formattedCitation":"\\super 28\\nosupersub{}","plainCitation":"28","noteIndex":0},"citationItems":[{"id":776,"uris":["http://zotero.org/users/4282478/items/CS7AK6CQ"],"itemData":{"id":776,"type":"software","abstract":"The 'ggplot2' package is excellent and flexible for elegant data visualization in R. However the default generated plots requires some formatting before we can send them for publication. Furthermore, to customize a 'ggplot', the syntax is opaque and this raises the level of difficulty for researchers with no advanced R programming skills. 'ggpubr' provides some easy-to-use functions for creating and customizing 'ggplot2'- based publication ready plots.","license":"GPL-2","source":"R-Packages","title":"ggpubr: 'ggplot2' Based Publication Ready Plots","title-short":"ggpubr","URL":"https://CRAN.R-project.org/package=ggpubr","version":"0.4.0","author":[{"family":"Kassambara","given":"Alboukadel"}],"accessed":{"date-parts":[["2022",3,31]]},"issued":{"date-parts":[["2020",6,27]]}}}],"schema":"https://github.com/citation-style-language/schema/raw/master/csl-citation.json"} </w:instrText>
      </w:r>
      <w:r>
        <w:fldChar w:fldCharType="separate"/>
      </w:r>
      <w:r w:rsidR="004C282D" w:rsidRPr="004C282D">
        <w:rPr>
          <w:szCs w:val="24"/>
          <w:vertAlign w:val="superscript"/>
        </w:rPr>
        <w:t>28</w:t>
      </w:r>
      <w:r>
        <w:fldChar w:fldCharType="end"/>
      </w:r>
      <w:r>
        <w:t xml:space="preserve"> caret,</w:t>
      </w:r>
      <w:r>
        <w:fldChar w:fldCharType="begin"/>
      </w:r>
      <w:r w:rsidR="004C282D">
        <w:instrText xml:space="preserve"> ADDIN ZOTERO_ITEM CSL_CITATION {"citationID":"aKrKHoK1","properties":{"formattedCitation":"\\super 29\\nosupersub{}","plainCitation":"29","noteIndex":0},"citationItems":[{"id":769,"uris":["http://zotero.org/users/4282478/items/AAF4W4BV"],"itemData":{"id":769,"type":"book","abstract":"Documentation for the caret package.","source":"topepo.github.io","title":"The caret Package","URL":"https://topepo.github.io/caret/","author":[{"family":"Kuhn","given":"Max"}],"accessed":{"date-parts":[["2022",3,31]]}}}],"schema":"https://github.com/citation-style-language/schema/raw/master/csl-citation.json"} </w:instrText>
      </w:r>
      <w:r>
        <w:fldChar w:fldCharType="separate"/>
      </w:r>
      <w:r w:rsidR="004C282D" w:rsidRPr="004C282D">
        <w:rPr>
          <w:szCs w:val="24"/>
          <w:vertAlign w:val="superscript"/>
        </w:rPr>
        <w:t>29</w:t>
      </w:r>
      <w:r>
        <w:fldChar w:fldCharType="end"/>
      </w:r>
      <w:r>
        <w:t xml:space="preserve"> dbscan,</w:t>
      </w:r>
      <w:r>
        <w:fldChar w:fldCharType="begin"/>
      </w:r>
      <w:r w:rsidR="00B90104">
        <w:instrText xml:space="preserve"> ADDIN ZOTERO_ITEM CSL_CITATION {"citationID":"jkH33hur","properties":{"formattedCitation":"\\super 12\\nosupersub{}","plainCitation":"12","noteIndex":0},"citationItems":[{"id":721,"uris":["http://zotero.org/users/4282478/items/7T4J7XV7"],"itemData":{"id":721,"type":"article-journal","abstract":"This article describes the implementation and use of the R package dbscan, which provides complete and fast implementations of the popular density-based clustering algorithm DBSCAN and the augmented ordering algorithm OPTICS. Package dbscan uses advanced open-source spatial indexing data structures implemented in C++ to speed up computation. An important advantage of this implementation is that it is up-to-date with several improvements that have been added since the original algorithms were publications (e.g., artifact corrections and dendrogram extraction methods for OPTICS). We provide a consistent presentation of the DBSCAN and OPTICS algorithms, and compare dbscan's implementation with other popular libraries such as the R package fpc, ELKI, WEKA, PyClustering, SciKit-Learn, and SPMF in terms of available features and using an experimental comparison.","container-title":"Journal of Statistical Software","DOI":"10.18637/jss.v091.i01","ISSN":"1548-7660","language":"en","license":"Copyright (c) 2019 Michael Hahsler, Matthew Piekenbrock, Derek Doran","page":"1-30","source":"138.232.16.156","title":"dbscan: Fast Density-Based Clustering with R","title-short":"dbscan","volume":"91","author":[{"family":"Hahsler","given":"Michael"},{"family":"Piekenbrock","given":"Matthew"},{"family":"Doran","given":"Derek"}],"issued":{"date-parts":[["2019",10,31]]}}}],"schema":"https://github.com/citation-style-language/schema/raw/master/csl-citation.json"} </w:instrText>
      </w:r>
      <w:r>
        <w:fldChar w:fldCharType="separate"/>
      </w:r>
      <w:r w:rsidR="00B90104" w:rsidRPr="00B90104">
        <w:rPr>
          <w:szCs w:val="24"/>
          <w:vertAlign w:val="superscript"/>
        </w:rPr>
        <w:t>12</w:t>
      </w:r>
      <w:r>
        <w:fldChar w:fldCharType="end"/>
      </w:r>
      <w:r>
        <w:t xml:space="preserve"> leaflet,</w:t>
      </w:r>
      <w:r>
        <w:fldChar w:fldCharType="begin"/>
      </w:r>
      <w:r w:rsidR="004C282D">
        <w:instrText xml:space="preserve"> ADDIN ZOTERO_ITEM CSL_CITATION {"citationID":"WDG6dGnl","properties":{"formattedCitation":"\\super 30\\nosupersub{}","plainCitation":"30","noteIndex":0},"citationItems":[{"id":772,"uris":["http://zotero.org/users/4282478/items/UKGI2LDR"],"itemData":{"id":772,"type":"webpage","title":"Leaflet for R - Introduction","URL":"https://rstudio.github.io/leaflet/","accessed":{"date-parts":[["2022",3,31]]}}}],"schema":"https://github.com/citation-style-language/schema/raw/master/csl-citation.json"} </w:instrText>
      </w:r>
      <w:r>
        <w:fldChar w:fldCharType="separate"/>
      </w:r>
      <w:r w:rsidR="004C282D" w:rsidRPr="004C282D">
        <w:rPr>
          <w:szCs w:val="24"/>
          <w:vertAlign w:val="superscript"/>
        </w:rPr>
        <w:t>30</w:t>
      </w:r>
      <w:r>
        <w:fldChar w:fldCharType="end"/>
      </w:r>
      <w:r>
        <w:t xml:space="preserve"> leafem,</w:t>
      </w:r>
      <w:r>
        <w:fldChar w:fldCharType="begin"/>
      </w:r>
      <w:r w:rsidR="004C282D">
        <w:instrText xml:space="preserve"> ADDIN ZOTERO_ITEM CSL_CITATION {"citationID":"fQ6PzGzR","properties":{"formattedCitation":"\\super 31\\nosupersub{}","plainCitation":"31","noteIndex":0},"citationItems":[{"id":774,"uris":["http://zotero.org/users/4282478/items/WEYF7NH5"],"itemData":{"id":774,"type":"software","abstract":"Provides extensions for packages 'leaflet' &amp; 'mapdeck', many of which are used by package 'mapview'. Focus is on functionality readily available in Geographic Information Systems such as 'Quantum GIS'. Includes functions to display coordinates of mouse pointer position, query image values via mouse pointer and zoom-to-layer buttons. Additionally, provides a feature type agnostic function to add points, lines, polygons to a map.","license":"MIT + file LICENSE","source":"R-Packages","title":"leafem: 'leaflet' Extensions for 'mapview'","title-short":"leafem","URL":"https://CRAN.R-project.org/package=leafem","version":"0.1.6","author":[{"family":"Appelhans","given":"Tim"},{"family":"Reudenbach","given":"Christoph"},{"family":"Russell","given":"Kenton"},{"family":"Darley","given":"Jochen"},{"family":"plugin)","given":"Daniel Montague (Leaflet EasyButton"},{"family":"Busetto","given":"Lorenzo"},{"family":"Ranghetti","given":"Luigi"},{"family":"McBain","given":"Miles"},{"family":"Gatscha","given":"Sebastian"},{"family":"plugin)","given":"Björn Harrtell (FlatGeobuf"},{"family":"Dufour  (georaster-layer-for-leaflet)","given":"Daniel"},{"family":"Neuwirth","given":"Yeedle"},{"family":"Cazelles","given":"Kevin"}],"accessed":{"date-parts":[["2022",3,31]]},"issued":{"date-parts":[["2021",5,24]]}}}],"schema":"https://github.com/citation-style-language/schema/raw/master/csl-citation.json"} </w:instrText>
      </w:r>
      <w:r>
        <w:fldChar w:fldCharType="separate"/>
      </w:r>
      <w:r w:rsidR="004C282D" w:rsidRPr="004C282D">
        <w:rPr>
          <w:szCs w:val="24"/>
          <w:vertAlign w:val="superscript"/>
        </w:rPr>
        <w:t>31</w:t>
      </w:r>
      <w:r>
        <w:fldChar w:fldCharType="end"/>
      </w:r>
      <w:r>
        <w:t xml:space="preserve"> sf,</w:t>
      </w:r>
      <w:r>
        <w:fldChar w:fldCharType="begin"/>
      </w:r>
      <w:r w:rsidR="00B90104">
        <w:instrText xml:space="preserve"> ADDIN ZOTERO_ITEM CSL_CITATION {"citationID":"Y1MjPo4u","properties":{"formattedCitation":"\\super 17\\nosupersub{}","plainCitation":"17","noteIndex":0},"citationItems":[{"id":775,"uris":["http://zotero.org/users/4282478/items/E6QZTWN3"],"itemData":{"id":775,"type":"software","abstract":"Support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Lin"},{"family":"Baston","given":"Dan"},{"family":"Dunnington","given":"Dewey"}],"accessed":{"date-parts":[["2022",3,31]]},"issued":{"date-parts":[["2022",3,7]]}}}],"schema":"https://github.com/citation-style-language/schema/raw/master/csl-citation.json"} </w:instrText>
      </w:r>
      <w:r>
        <w:fldChar w:fldCharType="separate"/>
      </w:r>
      <w:r w:rsidR="00B90104" w:rsidRPr="00B90104">
        <w:rPr>
          <w:szCs w:val="24"/>
          <w:vertAlign w:val="superscript"/>
        </w:rPr>
        <w:t>17</w:t>
      </w:r>
      <w:r>
        <w:fldChar w:fldCharType="end"/>
      </w:r>
      <w:r>
        <w:t xml:space="preserve"> mapview,</w:t>
      </w:r>
      <w:r>
        <w:fldChar w:fldCharType="begin"/>
      </w:r>
      <w:r w:rsidR="004C282D">
        <w:instrText xml:space="preserve"> ADDIN ZOTERO_ITEM CSL_CITATION {"citationID":"YR8Hyu31","properties":{"formattedCitation":"\\super 32\\nosupersub{}","plainCitation":"32","noteIndex":0},"citationItems":[{"id":777,"uris":["http://zotero.org/users/4282478/items/67ELYV3F"],"itemData":{"id":777,"type":"webpage","abstract":"Quickly and conveniently create interactive\n    visualisations of spatial data with or without background maps.\n    Attributes of displayed features are fully queryable via pop-up\n    windows. Additional functionality includes methods to visualise true-\n    and false-color raster images and bounding boxes.","language":"en","title":"Interactive Viewing of Spatial Data in R","URL":"https://r-spatial.github.io/mapview/","accessed":{"date-parts":[["2022",3,31]]}}}],"schema":"https://github.com/citation-style-language/schema/raw/master/csl-citation.json"} </w:instrText>
      </w:r>
      <w:r>
        <w:fldChar w:fldCharType="separate"/>
      </w:r>
      <w:r w:rsidR="004C282D" w:rsidRPr="004C282D">
        <w:rPr>
          <w:szCs w:val="24"/>
          <w:vertAlign w:val="superscript"/>
        </w:rPr>
        <w:t>32</w:t>
      </w:r>
      <w:r>
        <w:fldChar w:fldCharType="end"/>
      </w:r>
      <w:r>
        <w:t xml:space="preserve"> scattermore,</w:t>
      </w:r>
      <w:r>
        <w:fldChar w:fldCharType="begin"/>
      </w:r>
      <w:r w:rsidR="00B90104">
        <w:instrText xml:space="preserve"> ADDIN ZOTERO_ITEM CSL_CITATION {"citationID":"WehBrmhZ","properties":{"formattedCitation":"\\super 14\\nosupersub{}","plainCitation":"14","noteIndex":0},"citationItems":[{"id":791,"uris":["http://zotero.org/users/4282478/items/PNAPG8MF"],"itemData":{"id":791,"type":"software","abstract":"C-based conversion of large scatterplot data to rasters. Speeds up plotting of data with millions of points.","license":"GPL (≥ 3)","source":"R-Packages","title":"scattermore: Scatterplots with More Points","title-short":"scattermore","URL":"https://CRAN.R-project.org/package=scattermore","version":"0.8","author":[{"family":"Kratochvil","given":"Mirek"}],"accessed":{"date-parts":[["2022",4,11]]},"issued":{"date-parts":[["2022",2,14]]}}}],"schema":"https://github.com/citation-style-language/schema/raw/master/csl-citation.json"} </w:instrText>
      </w:r>
      <w:r>
        <w:fldChar w:fldCharType="separate"/>
      </w:r>
      <w:r w:rsidR="00B90104" w:rsidRPr="00B90104">
        <w:rPr>
          <w:szCs w:val="24"/>
          <w:vertAlign w:val="superscript"/>
        </w:rPr>
        <w:t>14</w:t>
      </w:r>
      <w:r>
        <w:fldChar w:fldCharType="end"/>
      </w:r>
      <w:r>
        <w:t xml:space="preserve"> base,</w:t>
      </w:r>
      <w:r>
        <w:fldChar w:fldCharType="begin"/>
      </w:r>
      <w:r w:rsidR="00B90104">
        <w:instrText xml:space="preserve"> ADDIN ZOTERO_ITEM CSL_CITATION {"citationID":"DQYjHfy3","properties":{"formattedCitation":"\\super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fldChar w:fldCharType="separate"/>
      </w:r>
      <w:r w:rsidR="00B90104" w:rsidRPr="00B90104">
        <w:rPr>
          <w:szCs w:val="24"/>
          <w:vertAlign w:val="superscript"/>
        </w:rPr>
        <w:t>13</w:t>
      </w:r>
      <w:r>
        <w:fldChar w:fldCharType="end"/>
      </w:r>
      <w:r>
        <w:t xml:space="preserve"> and data.table.</w:t>
      </w:r>
      <w:r>
        <w:fldChar w:fldCharType="begin"/>
      </w:r>
      <w:r w:rsidR="004C282D">
        <w:instrText xml:space="preserve"> ADDIN ZOTERO_ITEM CSL_CITATION {"citationID":"LhociDO1","properties":{"formattedCitation":"\\super 33\\nosupersub{}","plainCitation":"33","noteIndex":0},"citationItems":[{"id":779,"uris":["http://zotero.org/users/4282478/items/L7QKTDQE"],"itemData":{"id":779,"type":"software","abstract":"Fast aggregation of large data (e.g. 100GB in RAM), fast ordered joins, fast add/modify/delete of columns by group using no copies at all, list columns, friendly and fast character-separated-value read/write. Offers a natural and flexible syntax, for faster development.","license":"MPL-2.0 | file LICENSE","source":"R-Packages","title":"data.table: Extension of 'data.frame'","title-short":"data.table","URL":"https://CRAN.R-project.org/package=data.table","version":"1.14.2","author":[{"family":"Dowle","given":"Matt"},{"family":"Srinivasan","given":"Arun"},{"family":"Gorecki","given":"Jan"},{"family":"Chirico","given":"Michael"},{"family":"Stetsenko","given":"Pasha"},{"family":"Short","given":"Tom"},{"family":"Lianoglou","given":"Steve"},{"family":"Antonyan","given":"Eduard"},{"family":"Bonsch","given":"Markus"},{"family":"Parsonage","given":"Hugh"},{"family":"Ritchie","given":"Scott"},{"family":"Ren","given":"Kun"},{"family":"Tan","given":"Xianying"},{"family":"Saporta","given":"Rick"},{"family":"Seiskari","given":"Otto"},{"family":"Dong","given":"Xianghui"},{"family":"Lang","given":"Michel"},{"family":"Iwasaki","given":"Watal"},{"family":"Wenchel","given":"Seth"},{"family":"Broman","given":"Karl"},{"family":"Schmidt","given":"Tobias"},{"family":"Arenburg","given":"David"},{"family":"Smith","given":"Ethan"},{"family":"Cocquemas","given":"Francois"},{"family":"Gomez","given":"Matthieu"},{"family":"Chataignon","given":"Philippe"},{"family":"Blaser","given":"Nello"},{"family":"Selivanov","given":"Dmitry"},{"family":"Riabushenko","given":"Andrey"},{"family":"Lee","given":"Cheng"},{"family":"Groves","given":"Declan"},{"family":"Possenriede","given":"Daniel"},{"family":"Parages","given":"Felipe"},{"family":"Toth","given":"Denes"},{"family":"Yaramaz-David","given":"Mus"},{"family":"Perumal","given":"Ayappan"},{"family":"Sams","given":"James"},{"family":"Morgan","given":"Martin"},{"family":"Quinn","given":"Michael"},{"family":"@javrucebo","given":""},{"family":"@marc-outins","given":""},{"family":"Storey","given":"Roy"},{"family":"Saraswat","given":"Manish"},{"family":"Jacob","given":"Morgan"},{"family":"Schubmehl","given":"Michael"},{"family":"Vaughan","given":"Davis"},{"family":"Hocking","given":"Toby"},{"family":"Silvestri","given":"Leonardo"},{"family":"Barrett","given":"Tyson"},{"family":"Hester","given":"Jim"},{"family":"Damico","given":"Anthony"},{"family":"Freundt","given":"Sebastian"},{"family":"Simons","given":"David"},{"family":"Andrade","given":"Elliott Sales","dropping-particle":"de"},{"family":"Miller","given":"Cole"},{"family":"Meldgaard","given":"Jens Peder"},{"family":"Tlapak","given":"Vaclav"},{"family":"Ushey","given":"Kevin"},{"family":"Eddelbuettel","given":"Dirk"},{"family":"Schwen","given":"Ben"}],"accessed":{"date-parts":[["2022",3,31]]},"issued":{"date-parts":[["2021",9,27]]}}}],"schema":"https://github.com/citation-style-language/schema/raw/master/csl-citation.json"} </w:instrText>
      </w:r>
      <w:r>
        <w:fldChar w:fldCharType="separate"/>
      </w:r>
      <w:r w:rsidR="004C282D" w:rsidRPr="004C282D">
        <w:rPr>
          <w:szCs w:val="24"/>
          <w:vertAlign w:val="superscript"/>
        </w:rPr>
        <w:t>33</w:t>
      </w:r>
      <w:r>
        <w:fldChar w:fldCharType="end"/>
      </w:r>
    </w:p>
    <w:p w14:paraId="703D7464" w14:textId="77777777" w:rsidR="00F47700" w:rsidRPr="00721B93" w:rsidRDefault="00F47700" w:rsidP="00F47700">
      <w:pPr>
        <w:pStyle w:val="TAMainText"/>
        <w:ind w:firstLine="0"/>
      </w:pPr>
    </w:p>
    <w:p w14:paraId="00A721BC" w14:textId="77777777" w:rsidR="00F47700" w:rsidRDefault="00F47700" w:rsidP="00F47700">
      <w:pPr>
        <w:pStyle w:val="TAMainText"/>
        <w:ind w:firstLine="0"/>
      </w:pPr>
      <w:r>
        <w:t xml:space="preserve">Validation datasets used in this work are available at the following </w:t>
      </w:r>
      <w:proofErr w:type="spellStart"/>
      <w:r>
        <w:t>Zenodo</w:t>
      </w:r>
      <w:proofErr w:type="spellEnd"/>
      <w:r>
        <w:t xml:space="preserve"> repository: </w:t>
      </w:r>
      <w:hyperlink r:id="rId25" w:history="1">
        <w:r w:rsidRPr="00DC2CDB">
          <w:rPr>
            <w:rStyle w:val="Hyperlink"/>
          </w:rPr>
          <w:t>https://zenodo.org/</w:t>
        </w:r>
      </w:hyperlink>
    </w:p>
    <w:p w14:paraId="26C5D116" w14:textId="77777777" w:rsidR="00F47700" w:rsidRDefault="00F47700" w:rsidP="00F47700">
      <w:pPr>
        <w:pStyle w:val="TAMainText"/>
        <w:ind w:firstLine="0"/>
      </w:pPr>
    </w:p>
    <w:p w14:paraId="0DF2FDC8" w14:textId="77777777" w:rsidR="00F47700" w:rsidRDefault="00F47700" w:rsidP="00F47700">
      <w:pPr>
        <w:pStyle w:val="TAMainText"/>
        <w:ind w:firstLine="0"/>
      </w:pPr>
      <w:r>
        <w:t xml:space="preserve">A GitHub repository containing a demo of the DBSCAN plume detection algorithm is available here: </w:t>
      </w:r>
      <w:hyperlink r:id="rId26" w:history="1">
        <w:r w:rsidRPr="00DC2CDB">
          <w:rPr>
            <w:rStyle w:val="Hyperlink"/>
          </w:rPr>
          <w:t>https://github.com/bactkinson/Plume_Detection_with_DBSCAN</w:t>
        </w:r>
      </w:hyperlink>
    </w:p>
    <w:p w14:paraId="3DFE96E5" w14:textId="77777777" w:rsidR="00F47700" w:rsidRDefault="00F47700" w:rsidP="00F47700">
      <w:pPr>
        <w:pStyle w:val="TAMainText"/>
        <w:ind w:firstLine="0"/>
      </w:pPr>
    </w:p>
    <w:p w14:paraId="6AEF97FB" w14:textId="77777777" w:rsidR="00F47700" w:rsidRDefault="00F47700" w:rsidP="00F47700">
      <w:pPr>
        <w:pStyle w:val="TAMainText"/>
        <w:ind w:firstLine="0"/>
      </w:pPr>
      <w:r>
        <w:t xml:space="preserve">A GitHub repository containing the code used to generate this work is available here: </w:t>
      </w:r>
    </w:p>
    <w:p w14:paraId="04A676F7" w14:textId="77777777" w:rsidR="00F47700" w:rsidRDefault="00000000" w:rsidP="00F47700">
      <w:pPr>
        <w:pStyle w:val="TAMainText"/>
        <w:ind w:firstLine="0"/>
      </w:pPr>
      <w:hyperlink r:id="rId27" w:history="1">
        <w:r w:rsidR="00F47700" w:rsidRPr="00DC2CDB">
          <w:rPr>
            <w:rStyle w:val="Hyperlink"/>
          </w:rPr>
          <w:t>https://github.com/bactkinson/Anomaly_Analysis</w:t>
        </w:r>
      </w:hyperlink>
    </w:p>
    <w:p w14:paraId="012EA219" w14:textId="77777777" w:rsidR="00F47700" w:rsidRPr="005041F5" w:rsidRDefault="00F47700" w:rsidP="00F47700">
      <w:pPr>
        <w:pStyle w:val="TAMainText"/>
        <w:ind w:firstLine="0"/>
      </w:pPr>
    </w:p>
    <w:p w14:paraId="750D4DAE" w14:textId="75AE7DF0" w:rsidR="00F47700" w:rsidRDefault="00F47700" w:rsidP="00F47700">
      <w:pPr>
        <w:pStyle w:val="TDAcknowledgments"/>
        <w:spacing w:before="0" w:after="240"/>
        <w:ind w:firstLine="0"/>
        <w:jc w:val="left"/>
      </w:pPr>
      <w:r>
        <w:t>The authors gratefully acknowledge the support of NIEHS (grant #R01ES028819-01). Additionally, we appreciate the support of Environmental Defense Fund for the collection and provision of the mobile data used to develop this algorithm. Finally, we acknowledge Dr. Katherine Ensor and Dr. Daniel Cohan for useful suggestions and input.</w:t>
      </w:r>
    </w:p>
    <w:p w14:paraId="25D55A78" w14:textId="77777777" w:rsidR="00940290" w:rsidRDefault="00940290" w:rsidP="00940290">
      <w:pPr>
        <w:pStyle w:val="TFReferencesSection"/>
        <w:spacing w:after="0"/>
        <w:ind w:firstLine="0"/>
      </w:pPr>
      <w:r>
        <w:t>REFERENCES</w:t>
      </w:r>
    </w:p>
    <w:p w14:paraId="69D81718" w14:textId="77777777" w:rsidR="00211948" w:rsidRPr="00211948" w:rsidRDefault="00940290" w:rsidP="00211948">
      <w:pPr>
        <w:pStyle w:val="Bibliography"/>
      </w:pPr>
      <w:r>
        <w:fldChar w:fldCharType="begin"/>
      </w:r>
      <w:r w:rsidR="00211948">
        <w:instrText xml:space="preserve"> ADDIN ZOTERO_BIBL {"uncited":[],"omitted":[],"custom":[]} CSL_BIBLIOGRAPHY </w:instrText>
      </w:r>
      <w:r>
        <w:fldChar w:fldCharType="separate"/>
      </w:r>
      <w:r w:rsidR="00211948" w:rsidRPr="00211948">
        <w:t>(1)</w:t>
      </w:r>
      <w:r w:rsidR="00211948" w:rsidRPr="00211948">
        <w:tab/>
        <w:t xml:space="preserve">Larson, T.; Gould, T.; Riley, E. A.; Austin, E.; </w:t>
      </w:r>
      <w:proofErr w:type="spellStart"/>
      <w:r w:rsidR="00211948" w:rsidRPr="00211948">
        <w:t>Fintzi</w:t>
      </w:r>
      <w:proofErr w:type="spellEnd"/>
      <w:r w:rsidR="00211948" w:rsidRPr="00211948">
        <w:t xml:space="preserve">, J.; Sheppard, L.; Yost, M.; Simpson, C. Ambient Air Quality Measurements from a Continuously Moving Mobile Platform: Estimation of Area-Wide, Fuel-Based, Mobile Source Emission Factors Using Absolute Principal Component Scores. </w:t>
      </w:r>
      <w:r w:rsidR="00211948" w:rsidRPr="00211948">
        <w:rPr>
          <w:i/>
          <w:iCs/>
        </w:rPr>
        <w:t>Atmos. Environ.</w:t>
      </w:r>
      <w:r w:rsidR="00211948" w:rsidRPr="00211948">
        <w:t xml:space="preserve"> </w:t>
      </w:r>
      <w:r w:rsidR="00211948" w:rsidRPr="00211948">
        <w:rPr>
          <w:b/>
          <w:bCs/>
        </w:rPr>
        <w:t>2017</w:t>
      </w:r>
      <w:r w:rsidR="00211948" w:rsidRPr="00211948">
        <w:t xml:space="preserve">, </w:t>
      </w:r>
      <w:r w:rsidR="00211948" w:rsidRPr="00211948">
        <w:rPr>
          <w:i/>
          <w:iCs/>
        </w:rPr>
        <w:t>152</w:t>
      </w:r>
      <w:r w:rsidR="00211948" w:rsidRPr="00211948">
        <w:t>, 201–211. https://doi.org/10.1016/j.atmosenv.2016.12.037.</w:t>
      </w:r>
    </w:p>
    <w:p w14:paraId="21FAF113" w14:textId="77777777" w:rsidR="00211948" w:rsidRPr="00211948" w:rsidRDefault="00211948" w:rsidP="00211948">
      <w:pPr>
        <w:pStyle w:val="Bibliography"/>
      </w:pPr>
      <w:r w:rsidRPr="00211948">
        <w:t>(2)</w:t>
      </w:r>
      <w:r w:rsidRPr="00211948">
        <w:tab/>
        <w:t xml:space="preserve">Messier, K. P.; Chambliss, S. E.; </w:t>
      </w:r>
      <w:proofErr w:type="spellStart"/>
      <w:r w:rsidRPr="00211948">
        <w:t>Gani</w:t>
      </w:r>
      <w:proofErr w:type="spellEnd"/>
      <w:r w:rsidRPr="00211948">
        <w:t xml:space="preserve">, S.; Alvarez, R.; </w:t>
      </w:r>
      <w:proofErr w:type="spellStart"/>
      <w:r w:rsidRPr="00211948">
        <w:t>Brauer</w:t>
      </w:r>
      <w:proofErr w:type="spellEnd"/>
      <w:r w:rsidRPr="00211948">
        <w:t xml:space="preserve">, M.; Choi, J. J.; Hamburg, S. P.; </w:t>
      </w:r>
      <w:proofErr w:type="spellStart"/>
      <w:r w:rsidRPr="00211948">
        <w:t>Kerckhoffs</w:t>
      </w:r>
      <w:proofErr w:type="spellEnd"/>
      <w:r w:rsidRPr="00211948">
        <w:t xml:space="preserve">, J.; </w:t>
      </w:r>
      <w:proofErr w:type="spellStart"/>
      <w:r w:rsidRPr="00211948">
        <w:t>LaFranchi</w:t>
      </w:r>
      <w:proofErr w:type="spellEnd"/>
      <w:r w:rsidRPr="00211948">
        <w:t xml:space="preserve">, B.; </w:t>
      </w:r>
      <w:proofErr w:type="spellStart"/>
      <w:r w:rsidRPr="00211948">
        <w:t>Lunden</w:t>
      </w:r>
      <w:proofErr w:type="spellEnd"/>
      <w:r w:rsidRPr="00211948">
        <w:t xml:space="preserve">, M. M.; Marshall, J. D.; Portier, C. J.; Roy, A.; </w:t>
      </w:r>
      <w:proofErr w:type="spellStart"/>
      <w:r w:rsidRPr="00211948">
        <w:t>Szpiro</w:t>
      </w:r>
      <w:proofErr w:type="spellEnd"/>
      <w:r w:rsidRPr="00211948">
        <w:t xml:space="preserve">, A. A.; Vermeulen, R. C. H.; </w:t>
      </w:r>
      <w:proofErr w:type="spellStart"/>
      <w:r w:rsidRPr="00211948">
        <w:t>Apte</w:t>
      </w:r>
      <w:proofErr w:type="spellEnd"/>
      <w:r w:rsidRPr="00211948">
        <w:t xml:space="preserve">, J. S. Mapping Air Pollution with Google Street View Cars: Efficient Approaches with Mobile Monitoring and Land Use Regression. </w:t>
      </w:r>
      <w:r w:rsidRPr="00211948">
        <w:rPr>
          <w:i/>
          <w:iCs/>
        </w:rPr>
        <w:t>Environ. Sci. Technol.</w:t>
      </w:r>
      <w:r w:rsidRPr="00211948">
        <w:t xml:space="preserve"> </w:t>
      </w:r>
      <w:r w:rsidRPr="00211948">
        <w:rPr>
          <w:b/>
          <w:bCs/>
        </w:rPr>
        <w:t>2018</w:t>
      </w:r>
      <w:r w:rsidRPr="00211948">
        <w:t xml:space="preserve">, </w:t>
      </w:r>
      <w:r w:rsidRPr="00211948">
        <w:rPr>
          <w:i/>
          <w:iCs/>
        </w:rPr>
        <w:t>52</w:t>
      </w:r>
      <w:r w:rsidRPr="00211948">
        <w:t xml:space="preserve"> (21), 12563–12572. https://doi.org/10.1021/acs.est.8b03395.</w:t>
      </w:r>
    </w:p>
    <w:p w14:paraId="32FF3B52" w14:textId="77777777" w:rsidR="00211948" w:rsidRPr="00211948" w:rsidRDefault="00211948" w:rsidP="00211948">
      <w:pPr>
        <w:pStyle w:val="Bibliography"/>
      </w:pPr>
      <w:r w:rsidRPr="00211948">
        <w:t>(3)</w:t>
      </w:r>
      <w:r w:rsidRPr="00211948">
        <w:tab/>
        <w:t xml:space="preserve">Qi, M.; Hankey, S. Using Street View Imagery to Predict Street-Level Particulate Air Pollution. </w:t>
      </w:r>
      <w:r w:rsidRPr="00211948">
        <w:rPr>
          <w:i/>
          <w:iCs/>
        </w:rPr>
        <w:t>Environ. Sci. Technol.</w:t>
      </w:r>
      <w:r w:rsidRPr="00211948">
        <w:t xml:space="preserve"> </w:t>
      </w:r>
      <w:r w:rsidRPr="00211948">
        <w:rPr>
          <w:b/>
          <w:bCs/>
        </w:rPr>
        <w:t>2021</w:t>
      </w:r>
      <w:r w:rsidRPr="00211948">
        <w:t xml:space="preserve">, </w:t>
      </w:r>
      <w:r w:rsidRPr="00211948">
        <w:rPr>
          <w:i/>
          <w:iCs/>
        </w:rPr>
        <w:t>55</w:t>
      </w:r>
      <w:r w:rsidRPr="00211948">
        <w:t xml:space="preserve"> (4), 2695–2704. https://doi.org/10.1021/acs.est.0c05572.</w:t>
      </w:r>
    </w:p>
    <w:p w14:paraId="04939554" w14:textId="77777777" w:rsidR="00211948" w:rsidRPr="00211948" w:rsidRDefault="00211948" w:rsidP="00211948">
      <w:pPr>
        <w:pStyle w:val="Bibliography"/>
      </w:pPr>
      <w:r w:rsidRPr="00211948">
        <w:t>(4)</w:t>
      </w:r>
      <w:r w:rsidRPr="00211948">
        <w:tab/>
        <w:t xml:space="preserve">Hagler, G. S. W.; Lin, M.-Y.; </w:t>
      </w:r>
      <w:proofErr w:type="spellStart"/>
      <w:r w:rsidRPr="00211948">
        <w:t>Khlystov</w:t>
      </w:r>
      <w:proofErr w:type="spellEnd"/>
      <w:r w:rsidRPr="00211948">
        <w:t xml:space="preserve">, A.; </w:t>
      </w:r>
      <w:proofErr w:type="spellStart"/>
      <w:r w:rsidRPr="00211948">
        <w:t>Baldauf</w:t>
      </w:r>
      <w:proofErr w:type="spellEnd"/>
      <w:r w:rsidRPr="00211948">
        <w:t xml:space="preserve">, R. W.; Isakov, V.; Faircloth, J.; Jackson, L. E. Field Investigation of Roadside Vegetative and Structural Barrier Impact on Near-Road Ultrafine Particle Concentrations under a Variety of Wind Conditions. </w:t>
      </w:r>
      <w:r w:rsidRPr="00211948">
        <w:rPr>
          <w:i/>
          <w:iCs/>
        </w:rPr>
        <w:t>Sci. Total Environ.</w:t>
      </w:r>
      <w:r w:rsidRPr="00211948">
        <w:t xml:space="preserve"> </w:t>
      </w:r>
      <w:r w:rsidRPr="00211948">
        <w:rPr>
          <w:b/>
          <w:bCs/>
        </w:rPr>
        <w:t>2012</w:t>
      </w:r>
      <w:r w:rsidRPr="00211948">
        <w:t xml:space="preserve">, </w:t>
      </w:r>
      <w:r w:rsidRPr="00211948">
        <w:rPr>
          <w:i/>
          <w:iCs/>
        </w:rPr>
        <w:t>419</w:t>
      </w:r>
      <w:r w:rsidRPr="00211948">
        <w:t>, 7–15. https://doi.org/10.1016/j.scitotenv.2011.12.002.</w:t>
      </w:r>
    </w:p>
    <w:p w14:paraId="2CD47782" w14:textId="77777777" w:rsidR="00211948" w:rsidRPr="00211948" w:rsidRDefault="00211948" w:rsidP="00211948">
      <w:pPr>
        <w:pStyle w:val="Bibliography"/>
      </w:pPr>
      <w:r w:rsidRPr="00211948">
        <w:t>(5)</w:t>
      </w:r>
      <w:r w:rsidRPr="00211948">
        <w:tab/>
      </w:r>
      <w:proofErr w:type="spellStart"/>
      <w:r w:rsidRPr="00211948">
        <w:t>Drewnick</w:t>
      </w:r>
      <w:proofErr w:type="spellEnd"/>
      <w:r w:rsidRPr="00211948">
        <w:t xml:space="preserve">, F.; </w:t>
      </w:r>
      <w:proofErr w:type="spellStart"/>
      <w:r w:rsidRPr="00211948">
        <w:t>Böttger</w:t>
      </w:r>
      <w:proofErr w:type="spellEnd"/>
      <w:r w:rsidRPr="00211948">
        <w:t xml:space="preserve">, T.; von der </w:t>
      </w:r>
      <w:proofErr w:type="spellStart"/>
      <w:r w:rsidRPr="00211948">
        <w:t>Weiden-Reinmüller</w:t>
      </w:r>
      <w:proofErr w:type="spellEnd"/>
      <w:r w:rsidRPr="00211948">
        <w:t xml:space="preserve">, S.-L.; Zorn, S. R.; </w:t>
      </w:r>
      <w:proofErr w:type="spellStart"/>
      <w:r w:rsidRPr="00211948">
        <w:t>Klimach</w:t>
      </w:r>
      <w:proofErr w:type="spellEnd"/>
      <w:r w:rsidRPr="00211948">
        <w:t xml:space="preserve">, T.; Schneider, J.; </w:t>
      </w:r>
      <w:proofErr w:type="spellStart"/>
      <w:r w:rsidRPr="00211948">
        <w:t>Borrmann</w:t>
      </w:r>
      <w:proofErr w:type="spellEnd"/>
      <w:r w:rsidRPr="00211948">
        <w:t xml:space="preserve">, S. Design of a Mobile Aerosol Research Laboratory and Data Processing Tools for Effective Stationary and Mobile Field Measurements. </w:t>
      </w:r>
      <w:r w:rsidRPr="00211948">
        <w:rPr>
          <w:i/>
          <w:iCs/>
        </w:rPr>
        <w:t>Atmospheric Meas. Tech.</w:t>
      </w:r>
      <w:r w:rsidRPr="00211948">
        <w:t xml:space="preserve"> </w:t>
      </w:r>
      <w:r w:rsidRPr="00211948">
        <w:rPr>
          <w:b/>
          <w:bCs/>
        </w:rPr>
        <w:t>2012</w:t>
      </w:r>
      <w:r w:rsidRPr="00211948">
        <w:t xml:space="preserve">, </w:t>
      </w:r>
      <w:r w:rsidRPr="00211948">
        <w:rPr>
          <w:i/>
          <w:iCs/>
        </w:rPr>
        <w:t>5</w:t>
      </w:r>
      <w:r w:rsidRPr="00211948">
        <w:t xml:space="preserve"> (6), 1443–1457. https://doi.org/10.5194/amt-5-1443-2012.</w:t>
      </w:r>
    </w:p>
    <w:p w14:paraId="6DF96E58" w14:textId="77777777" w:rsidR="00211948" w:rsidRPr="00211948" w:rsidRDefault="00211948" w:rsidP="00211948">
      <w:pPr>
        <w:pStyle w:val="Bibliography"/>
      </w:pPr>
      <w:r w:rsidRPr="00211948">
        <w:lastRenderedPageBreak/>
        <w:t>(6)</w:t>
      </w:r>
      <w:r w:rsidRPr="00211948">
        <w:tab/>
        <w:t xml:space="preserve">Ester, M.; </w:t>
      </w:r>
      <w:proofErr w:type="spellStart"/>
      <w:r w:rsidRPr="00211948">
        <w:t>Kriegel</w:t>
      </w:r>
      <w:proofErr w:type="spellEnd"/>
      <w:r w:rsidRPr="00211948">
        <w:t xml:space="preserve">, H.-P.; Xu, X. A Density-Based Algorithm for Discovering Clusters in Large Spatial Databases with Noise. </w:t>
      </w:r>
      <w:r w:rsidRPr="00211948">
        <w:rPr>
          <w:i/>
          <w:iCs/>
        </w:rPr>
        <w:t xml:space="preserve">Assoc. Adv. </w:t>
      </w:r>
      <w:proofErr w:type="spellStart"/>
      <w:r w:rsidRPr="00211948">
        <w:rPr>
          <w:i/>
          <w:iCs/>
        </w:rPr>
        <w:t>Artif</w:t>
      </w:r>
      <w:proofErr w:type="spellEnd"/>
      <w:r w:rsidRPr="00211948">
        <w:rPr>
          <w:i/>
          <w:iCs/>
        </w:rPr>
        <w:t xml:space="preserve">. </w:t>
      </w:r>
      <w:proofErr w:type="spellStart"/>
      <w:r w:rsidRPr="00211948">
        <w:rPr>
          <w:i/>
          <w:iCs/>
        </w:rPr>
        <w:t>Intell</w:t>
      </w:r>
      <w:proofErr w:type="spellEnd"/>
      <w:r w:rsidRPr="00211948">
        <w:rPr>
          <w:i/>
          <w:iCs/>
        </w:rPr>
        <w:t>.</w:t>
      </w:r>
      <w:r w:rsidRPr="00211948">
        <w:t xml:space="preserve"> </w:t>
      </w:r>
      <w:r w:rsidRPr="00211948">
        <w:rPr>
          <w:b/>
          <w:bCs/>
        </w:rPr>
        <w:t>1996</w:t>
      </w:r>
      <w:r w:rsidRPr="00211948">
        <w:t>, 6.</w:t>
      </w:r>
    </w:p>
    <w:p w14:paraId="150B280C" w14:textId="77777777" w:rsidR="00211948" w:rsidRPr="00211948" w:rsidRDefault="00211948" w:rsidP="00211948">
      <w:pPr>
        <w:pStyle w:val="Bibliography"/>
      </w:pPr>
      <w:r w:rsidRPr="00211948">
        <w:t>(7)</w:t>
      </w:r>
      <w:r w:rsidRPr="00211948">
        <w:tab/>
        <w:t xml:space="preserve">Tan, P.-N.; Steinbach, M.; </w:t>
      </w:r>
      <w:proofErr w:type="spellStart"/>
      <w:r w:rsidRPr="00211948">
        <w:t>Karpatne</w:t>
      </w:r>
      <w:proofErr w:type="spellEnd"/>
      <w:r w:rsidRPr="00211948">
        <w:t xml:space="preserve">, A.; Kumar, V. </w:t>
      </w:r>
      <w:r w:rsidRPr="00211948">
        <w:rPr>
          <w:i/>
          <w:iCs/>
        </w:rPr>
        <w:t>Introduction to Data Mining</w:t>
      </w:r>
      <w:r w:rsidRPr="00211948">
        <w:t>; Pearson, 2019.</w:t>
      </w:r>
    </w:p>
    <w:p w14:paraId="680C146C" w14:textId="77777777" w:rsidR="00211948" w:rsidRPr="00211948" w:rsidRDefault="00211948" w:rsidP="00211948">
      <w:pPr>
        <w:pStyle w:val="Bibliography"/>
      </w:pPr>
      <w:r w:rsidRPr="00211948">
        <w:t>(8)</w:t>
      </w:r>
      <w:r w:rsidRPr="00211948">
        <w:tab/>
        <w:t>Miller, D. J.; Actkinson, B.; Padilla, L.; Griffin, R. J.; Moore, K.; Lewis, P. G. T.; Gardner-</w:t>
      </w:r>
      <w:proofErr w:type="spellStart"/>
      <w:r w:rsidRPr="00211948">
        <w:t>Frolick</w:t>
      </w:r>
      <w:proofErr w:type="spellEnd"/>
      <w:r w:rsidRPr="00211948">
        <w:t xml:space="preserve">, R.; Craft, E.; Portier, C. J.; Hamburg, S. P.; Alvarez, R. A. Characterizing Elevated Urban Air Pollutant Spatial Patterns with Mobile Monitoring in Houston, Texas. </w:t>
      </w:r>
      <w:r w:rsidRPr="00211948">
        <w:rPr>
          <w:i/>
          <w:iCs/>
        </w:rPr>
        <w:t>Environ. Sci. Technol.</w:t>
      </w:r>
      <w:r w:rsidRPr="00211948">
        <w:t xml:space="preserve"> </w:t>
      </w:r>
      <w:r w:rsidRPr="00211948">
        <w:rPr>
          <w:b/>
          <w:bCs/>
        </w:rPr>
        <w:t>2020</w:t>
      </w:r>
      <w:r w:rsidRPr="00211948">
        <w:t xml:space="preserve">, </w:t>
      </w:r>
      <w:r w:rsidRPr="00211948">
        <w:rPr>
          <w:i/>
          <w:iCs/>
        </w:rPr>
        <w:t>54</w:t>
      </w:r>
      <w:r w:rsidRPr="00211948">
        <w:t xml:space="preserve"> (4), 2133–2142. https://doi.org/10.1021/acs.est.9b05523.</w:t>
      </w:r>
    </w:p>
    <w:p w14:paraId="327858B0" w14:textId="77777777" w:rsidR="00211948" w:rsidRPr="00211948" w:rsidRDefault="00211948" w:rsidP="00211948">
      <w:pPr>
        <w:pStyle w:val="Bibliography"/>
      </w:pPr>
      <w:r w:rsidRPr="00211948">
        <w:t>(9)</w:t>
      </w:r>
      <w:r w:rsidRPr="00211948">
        <w:tab/>
        <w:t xml:space="preserve">Actkinson, B.; Ensor, K.; Griffin, R. J. </w:t>
      </w:r>
      <w:proofErr w:type="spellStart"/>
      <w:r w:rsidRPr="00211948">
        <w:t>SIBaR</w:t>
      </w:r>
      <w:proofErr w:type="spellEnd"/>
      <w:r w:rsidRPr="00211948">
        <w:t xml:space="preserve">: A New Method for Background Quantification and Removal from Mobile Air Pollution Measurements. </w:t>
      </w:r>
      <w:r w:rsidRPr="00211948">
        <w:rPr>
          <w:i/>
          <w:iCs/>
        </w:rPr>
        <w:t>Atmospheric Meas. Tech.</w:t>
      </w:r>
      <w:r w:rsidRPr="00211948">
        <w:t xml:space="preserve"> </w:t>
      </w:r>
      <w:r w:rsidRPr="00211948">
        <w:rPr>
          <w:b/>
          <w:bCs/>
        </w:rPr>
        <w:t>2021</w:t>
      </w:r>
      <w:r w:rsidRPr="00211948">
        <w:t xml:space="preserve">, </w:t>
      </w:r>
      <w:r w:rsidRPr="00211948">
        <w:rPr>
          <w:i/>
          <w:iCs/>
        </w:rPr>
        <w:t>14</w:t>
      </w:r>
      <w:r w:rsidRPr="00211948">
        <w:t xml:space="preserve"> (8), 5809–5821. https://doi.org/10.5194/amt-14-5809-2021.</w:t>
      </w:r>
    </w:p>
    <w:p w14:paraId="4DEF2F87" w14:textId="77777777" w:rsidR="00211948" w:rsidRPr="00211948" w:rsidRDefault="00211948" w:rsidP="00211948">
      <w:pPr>
        <w:pStyle w:val="Bibliography"/>
      </w:pPr>
      <w:r w:rsidRPr="00211948">
        <w:t>(10)</w:t>
      </w:r>
      <w:r w:rsidRPr="00211948">
        <w:tab/>
        <w:t xml:space="preserve">Shah, R. U.; Robinson, E. S.; Gu, P.; Robinson, A. L.; </w:t>
      </w:r>
      <w:proofErr w:type="spellStart"/>
      <w:r w:rsidRPr="00211948">
        <w:t>Apte</w:t>
      </w:r>
      <w:proofErr w:type="spellEnd"/>
      <w:r w:rsidRPr="00211948">
        <w:t xml:space="preserve">, J. S.; Presto, A. A. High-Spatial-Resolution Mapping and Source Apportionment of Aerosol Composition in Oakland, California, Using Mobile Aerosol Mass Spectrometry. </w:t>
      </w:r>
      <w:r w:rsidRPr="00211948">
        <w:rPr>
          <w:i/>
          <w:iCs/>
        </w:rPr>
        <w:t>Atmospheric Chem. Phys.</w:t>
      </w:r>
      <w:r w:rsidRPr="00211948">
        <w:t xml:space="preserve"> </w:t>
      </w:r>
      <w:r w:rsidRPr="00211948">
        <w:rPr>
          <w:b/>
          <w:bCs/>
        </w:rPr>
        <w:t>2018</w:t>
      </w:r>
      <w:r w:rsidRPr="00211948">
        <w:t xml:space="preserve">, </w:t>
      </w:r>
      <w:r w:rsidRPr="00211948">
        <w:rPr>
          <w:i/>
          <w:iCs/>
        </w:rPr>
        <w:t>18</w:t>
      </w:r>
      <w:r w:rsidRPr="00211948">
        <w:t xml:space="preserve"> (22), 16325–16344. https://doi.org/10.5194/acp-18-16325-2018.</w:t>
      </w:r>
    </w:p>
    <w:p w14:paraId="6BFF34D8" w14:textId="77777777" w:rsidR="00211948" w:rsidRPr="00211948" w:rsidRDefault="00211948" w:rsidP="00211948">
      <w:pPr>
        <w:pStyle w:val="Bibliography"/>
      </w:pPr>
      <w:r w:rsidRPr="00211948">
        <w:t>(11)</w:t>
      </w:r>
      <w:r w:rsidRPr="00211948">
        <w:tab/>
      </w:r>
      <w:r w:rsidRPr="00211948">
        <w:rPr>
          <w:i/>
          <w:iCs/>
        </w:rPr>
        <w:t>TIGER/Line Shapefile, 2018, county, Harris County, TX, All Roads County-based Shapefile - Data.gov</w:t>
      </w:r>
      <w:r w:rsidRPr="00211948">
        <w:t>. https://catalog.data.gov/dataset/tiger-line-shapefile-2018-county-harris-county-tx-all-roads-county-based-shapefile (accessed 2020-12-14).</w:t>
      </w:r>
    </w:p>
    <w:p w14:paraId="389B2467" w14:textId="77777777" w:rsidR="00211948" w:rsidRPr="00211948" w:rsidRDefault="00211948" w:rsidP="00211948">
      <w:pPr>
        <w:pStyle w:val="Bibliography"/>
      </w:pPr>
      <w:r w:rsidRPr="00211948">
        <w:t>(12)</w:t>
      </w:r>
      <w:r w:rsidRPr="00211948">
        <w:tab/>
      </w:r>
      <w:proofErr w:type="spellStart"/>
      <w:r w:rsidRPr="00211948">
        <w:t>Hahsler</w:t>
      </w:r>
      <w:proofErr w:type="spellEnd"/>
      <w:r w:rsidRPr="00211948">
        <w:t xml:space="preserve">, M.; </w:t>
      </w:r>
      <w:proofErr w:type="spellStart"/>
      <w:r w:rsidRPr="00211948">
        <w:t>Piekenbrock</w:t>
      </w:r>
      <w:proofErr w:type="spellEnd"/>
      <w:r w:rsidRPr="00211948">
        <w:t xml:space="preserve">, M.; Doran, D. </w:t>
      </w:r>
      <w:proofErr w:type="spellStart"/>
      <w:r w:rsidRPr="00211948">
        <w:t>Dbscan</w:t>
      </w:r>
      <w:proofErr w:type="spellEnd"/>
      <w:r w:rsidRPr="00211948">
        <w:t xml:space="preserve">: Fast Density-Based Clustering with R. </w:t>
      </w:r>
      <w:r w:rsidRPr="00211948">
        <w:rPr>
          <w:i/>
          <w:iCs/>
        </w:rPr>
        <w:t xml:space="preserve">J. Stat. </w:t>
      </w:r>
      <w:proofErr w:type="spellStart"/>
      <w:r w:rsidRPr="00211948">
        <w:rPr>
          <w:i/>
          <w:iCs/>
        </w:rPr>
        <w:t>Softw</w:t>
      </w:r>
      <w:proofErr w:type="spellEnd"/>
      <w:r w:rsidRPr="00211948">
        <w:rPr>
          <w:i/>
          <w:iCs/>
        </w:rPr>
        <w:t>.</w:t>
      </w:r>
      <w:r w:rsidRPr="00211948">
        <w:t xml:space="preserve"> </w:t>
      </w:r>
      <w:r w:rsidRPr="00211948">
        <w:rPr>
          <w:b/>
          <w:bCs/>
        </w:rPr>
        <w:t>2019</w:t>
      </w:r>
      <w:r w:rsidRPr="00211948">
        <w:t xml:space="preserve">, </w:t>
      </w:r>
      <w:r w:rsidRPr="00211948">
        <w:rPr>
          <w:i/>
          <w:iCs/>
        </w:rPr>
        <w:t>91</w:t>
      </w:r>
      <w:r w:rsidRPr="00211948">
        <w:t>, 1–30. https://doi.org/10.18637/jss.v091.i01.</w:t>
      </w:r>
    </w:p>
    <w:p w14:paraId="32D0467B" w14:textId="77777777" w:rsidR="00211948" w:rsidRPr="00211948" w:rsidRDefault="00211948" w:rsidP="00211948">
      <w:pPr>
        <w:pStyle w:val="Bibliography"/>
      </w:pPr>
      <w:r w:rsidRPr="00211948">
        <w:t>(13)</w:t>
      </w:r>
      <w:r w:rsidRPr="00211948">
        <w:tab/>
      </w:r>
      <w:r w:rsidRPr="00211948">
        <w:rPr>
          <w:i/>
          <w:iCs/>
        </w:rPr>
        <w:t>R: The R Project for Statistical Computing</w:t>
      </w:r>
      <w:r w:rsidRPr="00211948">
        <w:t>. https://www.r-project.org/ (accessed 2021-06-22).</w:t>
      </w:r>
    </w:p>
    <w:p w14:paraId="7B2CA5F6" w14:textId="77777777" w:rsidR="00211948" w:rsidRPr="00211948" w:rsidRDefault="00211948" w:rsidP="00211948">
      <w:pPr>
        <w:pStyle w:val="Bibliography"/>
      </w:pPr>
      <w:r w:rsidRPr="00211948">
        <w:t>(14)</w:t>
      </w:r>
      <w:r w:rsidRPr="00211948">
        <w:tab/>
      </w:r>
      <w:proofErr w:type="spellStart"/>
      <w:r w:rsidRPr="00211948">
        <w:t>Kratochvil</w:t>
      </w:r>
      <w:proofErr w:type="spellEnd"/>
      <w:r w:rsidRPr="00211948">
        <w:t xml:space="preserve">, M. </w:t>
      </w:r>
      <w:proofErr w:type="spellStart"/>
      <w:r w:rsidRPr="00211948">
        <w:t>Scattermore</w:t>
      </w:r>
      <w:proofErr w:type="spellEnd"/>
      <w:r w:rsidRPr="00211948">
        <w:t>: Scatterplots with More Points, 2022.</w:t>
      </w:r>
    </w:p>
    <w:p w14:paraId="7AE7C0EE" w14:textId="77777777" w:rsidR="00211948" w:rsidRPr="00211948" w:rsidRDefault="00211948" w:rsidP="00211948">
      <w:pPr>
        <w:pStyle w:val="Bibliography"/>
      </w:pPr>
      <w:r w:rsidRPr="00211948">
        <w:t>(15)</w:t>
      </w:r>
      <w:r w:rsidRPr="00211948">
        <w:tab/>
      </w:r>
      <w:proofErr w:type="spellStart"/>
      <w:r w:rsidRPr="00211948">
        <w:rPr>
          <w:i/>
          <w:iCs/>
        </w:rPr>
        <w:t>Tidyverse</w:t>
      </w:r>
      <w:proofErr w:type="spellEnd"/>
      <w:r w:rsidRPr="00211948">
        <w:t>. https://www.tidyverse.org/ (accessed 2022-03-31).</w:t>
      </w:r>
    </w:p>
    <w:p w14:paraId="27E16053" w14:textId="77777777" w:rsidR="00211948" w:rsidRPr="00211948" w:rsidRDefault="00211948" w:rsidP="00211948">
      <w:pPr>
        <w:pStyle w:val="Bibliography"/>
      </w:pPr>
      <w:r w:rsidRPr="00211948">
        <w:t>(16)</w:t>
      </w:r>
      <w:r w:rsidRPr="00211948">
        <w:tab/>
      </w:r>
      <w:proofErr w:type="spellStart"/>
      <w:r w:rsidRPr="00211948">
        <w:t>Revelle</w:t>
      </w:r>
      <w:proofErr w:type="spellEnd"/>
      <w:r w:rsidRPr="00211948">
        <w:t>, W. Psych: Procedures for Psychological, Psychometric, and Personality Research, 2022.</w:t>
      </w:r>
    </w:p>
    <w:p w14:paraId="0C391F5B" w14:textId="77777777" w:rsidR="00211948" w:rsidRPr="00211948" w:rsidRDefault="00211948" w:rsidP="00211948">
      <w:pPr>
        <w:pStyle w:val="Bibliography"/>
      </w:pPr>
      <w:r w:rsidRPr="00211948">
        <w:t>(17)</w:t>
      </w:r>
      <w:r w:rsidRPr="00211948">
        <w:tab/>
      </w:r>
      <w:proofErr w:type="spellStart"/>
      <w:r w:rsidRPr="00211948">
        <w:t>Pebesma</w:t>
      </w:r>
      <w:proofErr w:type="spellEnd"/>
      <w:r w:rsidRPr="00211948">
        <w:t xml:space="preserve">, E.; </w:t>
      </w:r>
      <w:proofErr w:type="spellStart"/>
      <w:r w:rsidRPr="00211948">
        <w:t>Bivand</w:t>
      </w:r>
      <w:proofErr w:type="spellEnd"/>
      <w:r w:rsidRPr="00211948">
        <w:t xml:space="preserve">, R.; Racine, E.; Sumner, M.; Cook, I.; </w:t>
      </w:r>
      <w:proofErr w:type="spellStart"/>
      <w:r w:rsidRPr="00211948">
        <w:t>Keitt</w:t>
      </w:r>
      <w:proofErr w:type="spellEnd"/>
      <w:r w:rsidRPr="00211948">
        <w:t xml:space="preserve">, T.; Lovelace, R.; Wickham, H.; </w:t>
      </w:r>
      <w:proofErr w:type="spellStart"/>
      <w:r w:rsidRPr="00211948">
        <w:t>Ooms</w:t>
      </w:r>
      <w:proofErr w:type="spellEnd"/>
      <w:r w:rsidRPr="00211948">
        <w:t xml:space="preserve">, J.; Müller, K.; Pedersen, T. L.; Baston, D.; </w:t>
      </w:r>
      <w:proofErr w:type="spellStart"/>
      <w:r w:rsidRPr="00211948">
        <w:t>Dunnington</w:t>
      </w:r>
      <w:proofErr w:type="spellEnd"/>
      <w:r w:rsidRPr="00211948">
        <w:t>, D. Sf: Simple Features for R, 2022.</w:t>
      </w:r>
    </w:p>
    <w:p w14:paraId="06749950" w14:textId="77777777" w:rsidR="00211948" w:rsidRPr="00211948" w:rsidRDefault="00211948" w:rsidP="00211948">
      <w:pPr>
        <w:pStyle w:val="Bibliography"/>
      </w:pPr>
      <w:r w:rsidRPr="00211948">
        <w:t>(18)</w:t>
      </w:r>
      <w:r w:rsidRPr="00211948">
        <w:tab/>
      </w:r>
      <w:r w:rsidRPr="00211948">
        <w:rPr>
          <w:i/>
          <w:iCs/>
        </w:rPr>
        <w:t>Roadway Inventory</w:t>
      </w:r>
      <w:r w:rsidRPr="00211948">
        <w:t>. https://www.txdot.gov/inside-txdot/division/transportation-planning/roadway-inventory.html (accessed 2022-03-04).</w:t>
      </w:r>
    </w:p>
    <w:p w14:paraId="422A4ED4" w14:textId="77777777" w:rsidR="00211948" w:rsidRPr="00211948" w:rsidRDefault="00211948" w:rsidP="00211948">
      <w:pPr>
        <w:pStyle w:val="Bibliography"/>
      </w:pPr>
      <w:r w:rsidRPr="00211948">
        <w:t>(19)</w:t>
      </w:r>
      <w:r w:rsidRPr="00211948">
        <w:tab/>
        <w:t xml:space="preserve">Park, S. S.; </w:t>
      </w:r>
      <w:proofErr w:type="spellStart"/>
      <w:r w:rsidRPr="00211948">
        <w:t>Kozawa</w:t>
      </w:r>
      <w:proofErr w:type="spellEnd"/>
      <w:r w:rsidRPr="00211948">
        <w:t xml:space="preserve">, K.; </w:t>
      </w:r>
      <w:proofErr w:type="spellStart"/>
      <w:r w:rsidRPr="00211948">
        <w:t>Fruin</w:t>
      </w:r>
      <w:proofErr w:type="spellEnd"/>
      <w:r w:rsidRPr="00211948">
        <w:t xml:space="preserve">, S.; Mara, S.; Hsu, Y.-K.; </w:t>
      </w:r>
      <w:proofErr w:type="spellStart"/>
      <w:r w:rsidRPr="00211948">
        <w:t>Jakober</w:t>
      </w:r>
      <w:proofErr w:type="spellEnd"/>
      <w:r w:rsidRPr="00211948">
        <w:t xml:space="preserve">, C.; Winer, A.; </w:t>
      </w:r>
      <w:proofErr w:type="spellStart"/>
      <w:r w:rsidRPr="00211948">
        <w:t>Herner</w:t>
      </w:r>
      <w:proofErr w:type="spellEnd"/>
      <w:r w:rsidRPr="00211948">
        <w:t xml:space="preserve">, J. Emission Factors for High-Emitting Vehicles Based on On-Road Measurements of Individual Vehicle Exhaust with a Mobile Measurement Platform. </w:t>
      </w:r>
      <w:r w:rsidRPr="00211948">
        <w:rPr>
          <w:i/>
          <w:iCs/>
        </w:rPr>
        <w:t xml:space="preserve">J. Air Waste </w:t>
      </w:r>
      <w:proofErr w:type="spellStart"/>
      <w:r w:rsidRPr="00211948">
        <w:rPr>
          <w:i/>
          <w:iCs/>
        </w:rPr>
        <w:t>Manag</w:t>
      </w:r>
      <w:proofErr w:type="spellEnd"/>
      <w:r w:rsidRPr="00211948">
        <w:rPr>
          <w:i/>
          <w:iCs/>
        </w:rPr>
        <w:t>. Assoc.</w:t>
      </w:r>
      <w:r w:rsidRPr="00211948">
        <w:t xml:space="preserve"> </w:t>
      </w:r>
      <w:r w:rsidRPr="00211948">
        <w:rPr>
          <w:b/>
          <w:bCs/>
        </w:rPr>
        <w:t>2011</w:t>
      </w:r>
      <w:r w:rsidRPr="00211948">
        <w:t xml:space="preserve">, </w:t>
      </w:r>
      <w:r w:rsidRPr="00211948">
        <w:rPr>
          <w:i/>
          <w:iCs/>
        </w:rPr>
        <w:t>61</w:t>
      </w:r>
      <w:r w:rsidRPr="00211948">
        <w:t xml:space="preserve"> (10), 1046–1056. https://doi.org/10.1080/10473289.2011.595981.</w:t>
      </w:r>
    </w:p>
    <w:p w14:paraId="6C1F00C4" w14:textId="77777777" w:rsidR="00211948" w:rsidRPr="00211948" w:rsidRDefault="00211948" w:rsidP="00211948">
      <w:pPr>
        <w:pStyle w:val="Bibliography"/>
      </w:pPr>
      <w:r w:rsidRPr="00211948">
        <w:t>(20)</w:t>
      </w:r>
      <w:r w:rsidRPr="00211948">
        <w:tab/>
      </w:r>
      <w:proofErr w:type="spellStart"/>
      <w:r w:rsidRPr="00211948">
        <w:t>Dallmann</w:t>
      </w:r>
      <w:proofErr w:type="spellEnd"/>
      <w:r w:rsidRPr="00211948">
        <w:t xml:space="preserve">, T. R.; DeMartini, S. J.; </w:t>
      </w:r>
      <w:proofErr w:type="spellStart"/>
      <w:r w:rsidRPr="00211948">
        <w:t>Kirchstetter</w:t>
      </w:r>
      <w:proofErr w:type="spellEnd"/>
      <w:r w:rsidRPr="00211948">
        <w:t xml:space="preserve">, T. W.; Herndon, S. C.; </w:t>
      </w:r>
      <w:proofErr w:type="spellStart"/>
      <w:r w:rsidRPr="00211948">
        <w:t>Onasch</w:t>
      </w:r>
      <w:proofErr w:type="spellEnd"/>
      <w:r w:rsidRPr="00211948">
        <w:t xml:space="preserve">, T. B.; Wood, E. C.; Harley, R. A. On-Road Measurement of Gas and Particle Phase Pollutant Emission Factors for Individual Heavy-Duty Diesel Trucks. </w:t>
      </w:r>
      <w:r w:rsidRPr="00211948">
        <w:rPr>
          <w:i/>
          <w:iCs/>
        </w:rPr>
        <w:t>Environ. Sci. Technol.</w:t>
      </w:r>
      <w:r w:rsidRPr="00211948">
        <w:t xml:space="preserve"> </w:t>
      </w:r>
      <w:r w:rsidRPr="00211948">
        <w:rPr>
          <w:b/>
          <w:bCs/>
        </w:rPr>
        <w:t>2012</w:t>
      </w:r>
      <w:r w:rsidRPr="00211948">
        <w:t xml:space="preserve">, </w:t>
      </w:r>
      <w:r w:rsidRPr="00211948">
        <w:rPr>
          <w:i/>
          <w:iCs/>
        </w:rPr>
        <w:t>46</w:t>
      </w:r>
      <w:r w:rsidRPr="00211948">
        <w:t xml:space="preserve"> (15), 8511–8518. https://doi.org/10.1021/es301936c.</w:t>
      </w:r>
    </w:p>
    <w:p w14:paraId="7C6D52AA" w14:textId="77777777" w:rsidR="00211948" w:rsidRPr="00211948" w:rsidRDefault="00211948" w:rsidP="00211948">
      <w:pPr>
        <w:pStyle w:val="Bibliography"/>
      </w:pPr>
      <w:r w:rsidRPr="00211948">
        <w:t>(21)</w:t>
      </w:r>
      <w:r w:rsidRPr="00211948">
        <w:tab/>
      </w:r>
      <w:proofErr w:type="spellStart"/>
      <w:r w:rsidRPr="00211948">
        <w:t>Dallmann</w:t>
      </w:r>
      <w:proofErr w:type="spellEnd"/>
      <w:r w:rsidRPr="00211948">
        <w:t xml:space="preserve">, T. R.; </w:t>
      </w:r>
      <w:proofErr w:type="spellStart"/>
      <w:r w:rsidRPr="00211948">
        <w:t>Kirchstetter</w:t>
      </w:r>
      <w:proofErr w:type="spellEnd"/>
      <w:r w:rsidRPr="00211948">
        <w:t xml:space="preserve">, T. W.; DeMartini, S. J.; Harley, R. A. Quantifying On-Road Emissions from Gasoline-Powered Motor Vehicles: Accounting for the Presence of Medium- and Heavy-Duty Diesel Trucks. </w:t>
      </w:r>
      <w:r w:rsidRPr="00211948">
        <w:rPr>
          <w:i/>
          <w:iCs/>
        </w:rPr>
        <w:t>Environ. Sci. Technol.</w:t>
      </w:r>
      <w:r w:rsidRPr="00211948">
        <w:t xml:space="preserve"> </w:t>
      </w:r>
      <w:r w:rsidRPr="00211948">
        <w:rPr>
          <w:b/>
          <w:bCs/>
        </w:rPr>
        <w:t>2013</w:t>
      </w:r>
      <w:r w:rsidRPr="00211948">
        <w:t xml:space="preserve">, </w:t>
      </w:r>
      <w:r w:rsidRPr="00211948">
        <w:rPr>
          <w:i/>
          <w:iCs/>
        </w:rPr>
        <w:t>47</w:t>
      </w:r>
      <w:r w:rsidRPr="00211948">
        <w:t xml:space="preserve"> (23), 13873–13881. https://doi.org/10.1021/es402875u.</w:t>
      </w:r>
    </w:p>
    <w:p w14:paraId="09094084" w14:textId="77777777" w:rsidR="00211948" w:rsidRPr="00211948" w:rsidRDefault="00211948" w:rsidP="00211948">
      <w:pPr>
        <w:pStyle w:val="Bibliography"/>
      </w:pPr>
      <w:r w:rsidRPr="00211948">
        <w:t>(22)</w:t>
      </w:r>
      <w:r w:rsidRPr="00211948">
        <w:tab/>
        <w:t xml:space="preserve">Preble, C. V.; </w:t>
      </w:r>
      <w:proofErr w:type="spellStart"/>
      <w:r w:rsidRPr="00211948">
        <w:t>Cados</w:t>
      </w:r>
      <w:proofErr w:type="spellEnd"/>
      <w:r w:rsidRPr="00211948">
        <w:t xml:space="preserve">, T. E.; Harley, R. A.; </w:t>
      </w:r>
      <w:proofErr w:type="spellStart"/>
      <w:r w:rsidRPr="00211948">
        <w:t>Kirchstetter</w:t>
      </w:r>
      <w:proofErr w:type="spellEnd"/>
      <w:r w:rsidRPr="00211948">
        <w:t xml:space="preserve">, T. W. In-Use Performance and Durability of Particle Filters on Heavy-Duty Diesel Trucks. </w:t>
      </w:r>
      <w:r w:rsidRPr="00211948">
        <w:rPr>
          <w:i/>
          <w:iCs/>
        </w:rPr>
        <w:t>Environ. Sci. Technol.</w:t>
      </w:r>
      <w:r w:rsidRPr="00211948">
        <w:t xml:space="preserve"> </w:t>
      </w:r>
      <w:r w:rsidRPr="00211948">
        <w:rPr>
          <w:b/>
          <w:bCs/>
        </w:rPr>
        <w:t>2018</w:t>
      </w:r>
      <w:r w:rsidRPr="00211948">
        <w:t xml:space="preserve">, </w:t>
      </w:r>
      <w:r w:rsidRPr="00211948">
        <w:rPr>
          <w:i/>
          <w:iCs/>
        </w:rPr>
        <w:t>52</w:t>
      </w:r>
      <w:r w:rsidRPr="00211948">
        <w:t xml:space="preserve"> (20), 11913–11921. https://doi.org/10.1021/acs.est.8b02977.</w:t>
      </w:r>
    </w:p>
    <w:p w14:paraId="42FCCC10" w14:textId="77777777" w:rsidR="00211948" w:rsidRPr="00211948" w:rsidRDefault="00211948" w:rsidP="00211948">
      <w:pPr>
        <w:pStyle w:val="Bibliography"/>
      </w:pPr>
      <w:r w:rsidRPr="00211948">
        <w:lastRenderedPageBreak/>
        <w:t>(23)</w:t>
      </w:r>
      <w:r w:rsidRPr="00211948">
        <w:tab/>
        <w:t xml:space="preserve">Zhang, X.; Craft, E.; Zhang, K. Characterizing Spatial Variability of Air Pollution from Vehicle Traffic around the Houston Ship Channel Area. </w:t>
      </w:r>
      <w:r w:rsidRPr="00211948">
        <w:rPr>
          <w:i/>
          <w:iCs/>
        </w:rPr>
        <w:t>Atmos. Environ.</w:t>
      </w:r>
      <w:r w:rsidRPr="00211948">
        <w:t xml:space="preserve"> </w:t>
      </w:r>
      <w:r w:rsidRPr="00211948">
        <w:rPr>
          <w:b/>
          <w:bCs/>
        </w:rPr>
        <w:t>2017</w:t>
      </w:r>
      <w:r w:rsidRPr="00211948">
        <w:t xml:space="preserve">, </w:t>
      </w:r>
      <w:r w:rsidRPr="00211948">
        <w:rPr>
          <w:i/>
          <w:iCs/>
        </w:rPr>
        <w:t>161</w:t>
      </w:r>
      <w:r w:rsidRPr="00211948">
        <w:t>, 167–175. https://doi.org/10.1016/j.atmosenv.2017.04.032.</w:t>
      </w:r>
    </w:p>
    <w:p w14:paraId="772D5FEB" w14:textId="77777777" w:rsidR="00211948" w:rsidRPr="00211948" w:rsidRDefault="00211948" w:rsidP="00211948">
      <w:pPr>
        <w:pStyle w:val="Bibliography"/>
      </w:pPr>
      <w:r w:rsidRPr="00211948">
        <w:t>(24)</w:t>
      </w:r>
      <w:r w:rsidRPr="00211948">
        <w:tab/>
      </w:r>
      <w:proofErr w:type="spellStart"/>
      <w:r w:rsidRPr="00211948">
        <w:t>Demetillo</w:t>
      </w:r>
      <w:proofErr w:type="spellEnd"/>
      <w:r w:rsidRPr="00211948">
        <w:t xml:space="preserve">, M. A. G.; Navarro, A.; Knowles, K. K.; Fields, K. P.; Geddes, J. A.; </w:t>
      </w:r>
      <w:proofErr w:type="spellStart"/>
      <w:r w:rsidRPr="00211948">
        <w:t>Nowlan</w:t>
      </w:r>
      <w:proofErr w:type="spellEnd"/>
      <w:r w:rsidRPr="00211948">
        <w:t xml:space="preserve">, C. R.; </w:t>
      </w:r>
      <w:proofErr w:type="spellStart"/>
      <w:r w:rsidRPr="00211948">
        <w:t>Janz</w:t>
      </w:r>
      <w:proofErr w:type="spellEnd"/>
      <w:r w:rsidRPr="00211948">
        <w:t>, S. J.; Judd, L. M.; Al-</w:t>
      </w:r>
      <w:proofErr w:type="spellStart"/>
      <w:r w:rsidRPr="00211948">
        <w:t>Saadi</w:t>
      </w:r>
      <w:proofErr w:type="spellEnd"/>
      <w:r w:rsidRPr="00211948">
        <w:t xml:space="preserve">, J.; Sun, K.; McDonald, B. C.; Diskin, G. S.; </w:t>
      </w:r>
      <w:proofErr w:type="spellStart"/>
      <w:r w:rsidRPr="00211948">
        <w:t>Pusede</w:t>
      </w:r>
      <w:proofErr w:type="spellEnd"/>
      <w:r w:rsidRPr="00211948">
        <w:t xml:space="preserve">, S. E. Observing Nitrogen Dioxide Air Pollution Inequality Using High-Spatial-Resolution Remote Sensing Measurements in Houston, Texas. </w:t>
      </w:r>
      <w:r w:rsidRPr="00211948">
        <w:rPr>
          <w:i/>
          <w:iCs/>
        </w:rPr>
        <w:t>Environ. Sci. Technol.</w:t>
      </w:r>
      <w:r w:rsidRPr="00211948">
        <w:t xml:space="preserve"> </w:t>
      </w:r>
      <w:r w:rsidRPr="00211948">
        <w:rPr>
          <w:b/>
          <w:bCs/>
        </w:rPr>
        <w:t>2020</w:t>
      </w:r>
      <w:r w:rsidRPr="00211948">
        <w:t xml:space="preserve">, </w:t>
      </w:r>
      <w:r w:rsidRPr="00211948">
        <w:rPr>
          <w:i/>
          <w:iCs/>
        </w:rPr>
        <w:t>54</w:t>
      </w:r>
      <w:r w:rsidRPr="00211948">
        <w:t xml:space="preserve"> (16), 9882–9895. https://doi.org/10.1021/acs.est.0c01864.</w:t>
      </w:r>
    </w:p>
    <w:p w14:paraId="22C5BFF8" w14:textId="77777777" w:rsidR="00211948" w:rsidRPr="00211948" w:rsidRDefault="00211948" w:rsidP="00211948">
      <w:pPr>
        <w:pStyle w:val="Bibliography"/>
      </w:pPr>
      <w:r w:rsidRPr="00211948">
        <w:t>(25)</w:t>
      </w:r>
      <w:r w:rsidRPr="00211948">
        <w:tab/>
        <w:t xml:space="preserve">Lu, X.; Wang, J.; Yan, Y.; Zhou, L.; Ma, W. Estimating Hourly PM2.5 Concentrations Using Himawari-8 AOD and a DBSCAN-Modified Deep Learning Model over the YRDUA, China. </w:t>
      </w:r>
      <w:r w:rsidRPr="00211948">
        <w:rPr>
          <w:i/>
          <w:iCs/>
        </w:rPr>
        <w:t xml:space="preserve">Atmospheric </w:t>
      </w:r>
      <w:proofErr w:type="spellStart"/>
      <w:r w:rsidRPr="00211948">
        <w:rPr>
          <w:i/>
          <w:iCs/>
        </w:rPr>
        <w:t>Pollut</w:t>
      </w:r>
      <w:proofErr w:type="spellEnd"/>
      <w:r w:rsidRPr="00211948">
        <w:rPr>
          <w:i/>
          <w:iCs/>
        </w:rPr>
        <w:t>. Res.</w:t>
      </w:r>
      <w:r w:rsidRPr="00211948">
        <w:t xml:space="preserve"> </w:t>
      </w:r>
      <w:r w:rsidRPr="00211948">
        <w:rPr>
          <w:b/>
          <w:bCs/>
        </w:rPr>
        <w:t>2021</w:t>
      </w:r>
      <w:r w:rsidRPr="00211948">
        <w:t xml:space="preserve">, </w:t>
      </w:r>
      <w:r w:rsidRPr="00211948">
        <w:rPr>
          <w:i/>
          <w:iCs/>
        </w:rPr>
        <w:t>12</w:t>
      </w:r>
      <w:r w:rsidRPr="00211948">
        <w:t xml:space="preserve"> (2), 183–192. https://doi.org/10.1016/j.apr.2020.10.020.</w:t>
      </w:r>
    </w:p>
    <w:p w14:paraId="176261D7" w14:textId="77777777" w:rsidR="00211948" w:rsidRPr="00211948" w:rsidRDefault="00211948" w:rsidP="00211948">
      <w:pPr>
        <w:pStyle w:val="Bibliography"/>
      </w:pPr>
      <w:r w:rsidRPr="00211948">
        <w:t>(26)</w:t>
      </w:r>
      <w:r w:rsidRPr="00211948">
        <w:tab/>
        <w:t xml:space="preserve">Do, K.; Yu, H.; Velasquez, J.; </w:t>
      </w:r>
      <w:proofErr w:type="spellStart"/>
      <w:r w:rsidRPr="00211948">
        <w:t>Grell</w:t>
      </w:r>
      <w:proofErr w:type="spellEnd"/>
      <w:r w:rsidRPr="00211948">
        <w:t xml:space="preserve">-Brisk, M.; Smith, H.; Ivey, C. E. A Data-Driven Approach for Characterizing Community Scale Air Pollution Exposure Disparities in Inland Southern California. </w:t>
      </w:r>
      <w:r w:rsidRPr="00211948">
        <w:rPr>
          <w:i/>
          <w:iCs/>
        </w:rPr>
        <w:t>J. Aerosol Sci.</w:t>
      </w:r>
      <w:r w:rsidRPr="00211948">
        <w:t xml:space="preserve"> </w:t>
      </w:r>
      <w:r w:rsidRPr="00211948">
        <w:rPr>
          <w:b/>
          <w:bCs/>
        </w:rPr>
        <w:t>2021</w:t>
      </w:r>
      <w:r w:rsidRPr="00211948">
        <w:t xml:space="preserve">, </w:t>
      </w:r>
      <w:r w:rsidRPr="00211948">
        <w:rPr>
          <w:i/>
          <w:iCs/>
        </w:rPr>
        <w:t>152</w:t>
      </w:r>
      <w:r w:rsidRPr="00211948">
        <w:t>, 105704. https://doi.org/10.1016/j.jaerosci.2020.105704.</w:t>
      </w:r>
    </w:p>
    <w:p w14:paraId="3450394B" w14:textId="77777777" w:rsidR="00211948" w:rsidRPr="00211948" w:rsidRDefault="00211948" w:rsidP="00211948">
      <w:pPr>
        <w:pStyle w:val="Bibliography"/>
      </w:pPr>
      <w:r w:rsidRPr="00211948">
        <w:t>(27)</w:t>
      </w:r>
      <w:r w:rsidRPr="00211948">
        <w:tab/>
        <w:t xml:space="preserve">Tang, M.; </w:t>
      </w:r>
      <w:proofErr w:type="spellStart"/>
      <w:r w:rsidRPr="00211948">
        <w:t>Niemeier</w:t>
      </w:r>
      <w:proofErr w:type="spellEnd"/>
      <w:r w:rsidRPr="00211948">
        <w:t xml:space="preserve">, D. A. Using Big Data Techniques to Better Understand High-Resolution Cumulative Exposure Assessment of Traffic-Related Air Pollution. </w:t>
      </w:r>
      <w:r w:rsidRPr="00211948">
        <w:rPr>
          <w:i/>
          <w:iCs/>
        </w:rPr>
        <w:t>ACS EST Eng.</w:t>
      </w:r>
      <w:r w:rsidRPr="00211948">
        <w:t xml:space="preserve"> </w:t>
      </w:r>
      <w:r w:rsidRPr="00211948">
        <w:rPr>
          <w:b/>
          <w:bCs/>
        </w:rPr>
        <w:t>2021</w:t>
      </w:r>
      <w:r w:rsidRPr="00211948">
        <w:t xml:space="preserve">, </w:t>
      </w:r>
      <w:r w:rsidRPr="00211948">
        <w:rPr>
          <w:i/>
          <w:iCs/>
        </w:rPr>
        <w:t>1</w:t>
      </w:r>
      <w:r w:rsidRPr="00211948">
        <w:t xml:space="preserve"> (3), 436–445. https://doi.org/10.1021/acsestengg.0c00167.</w:t>
      </w:r>
    </w:p>
    <w:p w14:paraId="04B2B0F7" w14:textId="77777777" w:rsidR="00211948" w:rsidRPr="00211948" w:rsidRDefault="00211948" w:rsidP="00211948">
      <w:pPr>
        <w:pStyle w:val="Bibliography"/>
      </w:pPr>
      <w:r w:rsidRPr="00211948">
        <w:t>(28)</w:t>
      </w:r>
      <w:r w:rsidRPr="00211948">
        <w:tab/>
      </w:r>
      <w:proofErr w:type="spellStart"/>
      <w:r w:rsidRPr="00211948">
        <w:t>Kassambara</w:t>
      </w:r>
      <w:proofErr w:type="spellEnd"/>
      <w:r w:rsidRPr="00211948">
        <w:t xml:space="preserve">, A. </w:t>
      </w:r>
      <w:proofErr w:type="spellStart"/>
      <w:r w:rsidRPr="00211948">
        <w:t>Ggpubr</w:t>
      </w:r>
      <w:proofErr w:type="spellEnd"/>
      <w:r w:rsidRPr="00211948">
        <w:t>: “ggplot2” Based Publication Ready Plots, 2020.</w:t>
      </w:r>
    </w:p>
    <w:p w14:paraId="563BA87B" w14:textId="77777777" w:rsidR="00211948" w:rsidRPr="00211948" w:rsidRDefault="00211948" w:rsidP="00211948">
      <w:pPr>
        <w:pStyle w:val="Bibliography"/>
      </w:pPr>
      <w:r w:rsidRPr="00211948">
        <w:t>(29)</w:t>
      </w:r>
      <w:r w:rsidRPr="00211948">
        <w:tab/>
        <w:t xml:space="preserve">Kuhn, M. </w:t>
      </w:r>
      <w:r w:rsidRPr="00211948">
        <w:rPr>
          <w:i/>
          <w:iCs/>
        </w:rPr>
        <w:t>The Caret Package</w:t>
      </w:r>
      <w:r w:rsidRPr="00211948">
        <w:t>.</w:t>
      </w:r>
    </w:p>
    <w:p w14:paraId="49BB4BBA" w14:textId="77777777" w:rsidR="00211948" w:rsidRPr="00211948" w:rsidRDefault="00211948" w:rsidP="00211948">
      <w:pPr>
        <w:pStyle w:val="Bibliography"/>
      </w:pPr>
      <w:r w:rsidRPr="00211948">
        <w:t>(30)</w:t>
      </w:r>
      <w:r w:rsidRPr="00211948">
        <w:tab/>
      </w:r>
      <w:r w:rsidRPr="00211948">
        <w:rPr>
          <w:i/>
          <w:iCs/>
        </w:rPr>
        <w:t>Leaflet for R - Introduction</w:t>
      </w:r>
      <w:r w:rsidRPr="00211948">
        <w:t>. https://rstudio.github.io/leaflet/ (accessed 2022-03-31).</w:t>
      </w:r>
    </w:p>
    <w:p w14:paraId="3154FEA1" w14:textId="77777777" w:rsidR="00211948" w:rsidRPr="00211948" w:rsidRDefault="00211948" w:rsidP="00211948">
      <w:pPr>
        <w:pStyle w:val="Bibliography"/>
      </w:pPr>
      <w:r w:rsidRPr="00211948">
        <w:t>(31)</w:t>
      </w:r>
      <w:r w:rsidRPr="00211948">
        <w:tab/>
      </w:r>
      <w:proofErr w:type="spellStart"/>
      <w:r w:rsidRPr="00211948">
        <w:t>Appelhans</w:t>
      </w:r>
      <w:proofErr w:type="spellEnd"/>
      <w:r w:rsidRPr="00211948">
        <w:t xml:space="preserve">, T.; </w:t>
      </w:r>
      <w:proofErr w:type="spellStart"/>
      <w:r w:rsidRPr="00211948">
        <w:t>Reudenbach</w:t>
      </w:r>
      <w:proofErr w:type="spellEnd"/>
      <w:r w:rsidRPr="00211948">
        <w:t xml:space="preserve">, C.; Russell, K.; Darley, J.; plugin), D. M. (Leaflet E.; </w:t>
      </w:r>
      <w:proofErr w:type="spellStart"/>
      <w:r w:rsidRPr="00211948">
        <w:t>Busetto</w:t>
      </w:r>
      <w:proofErr w:type="spellEnd"/>
      <w:r w:rsidRPr="00211948">
        <w:t xml:space="preserve">, L.; </w:t>
      </w:r>
      <w:proofErr w:type="spellStart"/>
      <w:r w:rsidRPr="00211948">
        <w:t>Ranghetti</w:t>
      </w:r>
      <w:proofErr w:type="spellEnd"/>
      <w:r w:rsidRPr="00211948">
        <w:t xml:space="preserve">, L.; McBain, M.; </w:t>
      </w:r>
      <w:proofErr w:type="spellStart"/>
      <w:r w:rsidRPr="00211948">
        <w:t>Gatscha</w:t>
      </w:r>
      <w:proofErr w:type="spellEnd"/>
      <w:r w:rsidRPr="00211948">
        <w:t>, S.; plugin), B. H. (</w:t>
      </w:r>
      <w:proofErr w:type="spellStart"/>
      <w:r w:rsidRPr="00211948">
        <w:t>FlatGeobuf</w:t>
      </w:r>
      <w:proofErr w:type="spellEnd"/>
      <w:r w:rsidRPr="00211948">
        <w:t xml:space="preserve">; </w:t>
      </w:r>
      <w:proofErr w:type="gramStart"/>
      <w:r w:rsidRPr="00211948">
        <w:t>Dufour  (</w:t>
      </w:r>
      <w:proofErr w:type="spellStart"/>
      <w:proofErr w:type="gramEnd"/>
      <w:r w:rsidRPr="00211948">
        <w:t>georaster</w:t>
      </w:r>
      <w:proofErr w:type="spellEnd"/>
      <w:r w:rsidRPr="00211948">
        <w:t xml:space="preserve">-layer-for-leaflet), D.; Neuwirth, Y.; </w:t>
      </w:r>
      <w:proofErr w:type="spellStart"/>
      <w:r w:rsidRPr="00211948">
        <w:t>Cazelles</w:t>
      </w:r>
      <w:proofErr w:type="spellEnd"/>
      <w:r w:rsidRPr="00211948">
        <w:t xml:space="preserve">, K. </w:t>
      </w:r>
      <w:proofErr w:type="spellStart"/>
      <w:r w:rsidRPr="00211948">
        <w:t>Leafem</w:t>
      </w:r>
      <w:proofErr w:type="spellEnd"/>
      <w:r w:rsidRPr="00211948">
        <w:t>: “leaflet” Extensions for “</w:t>
      </w:r>
      <w:proofErr w:type="spellStart"/>
      <w:r w:rsidRPr="00211948">
        <w:t>Mapview</w:t>
      </w:r>
      <w:proofErr w:type="spellEnd"/>
      <w:r w:rsidRPr="00211948">
        <w:t>,” 2021.</w:t>
      </w:r>
    </w:p>
    <w:p w14:paraId="24B93B16" w14:textId="77777777" w:rsidR="00211948" w:rsidRPr="00211948" w:rsidRDefault="00211948" w:rsidP="00211948">
      <w:pPr>
        <w:pStyle w:val="Bibliography"/>
      </w:pPr>
      <w:r w:rsidRPr="00211948">
        <w:t>(32)</w:t>
      </w:r>
      <w:r w:rsidRPr="00211948">
        <w:tab/>
      </w:r>
      <w:r w:rsidRPr="00211948">
        <w:rPr>
          <w:i/>
          <w:iCs/>
        </w:rPr>
        <w:t>Interactive Viewing of Spatial Data in R</w:t>
      </w:r>
      <w:r w:rsidRPr="00211948">
        <w:t>. https://r-spatial.github.io/mapview/ (accessed 2022-03-31).</w:t>
      </w:r>
    </w:p>
    <w:p w14:paraId="711C713D" w14:textId="77777777" w:rsidR="00211948" w:rsidRPr="00211948" w:rsidRDefault="00211948" w:rsidP="00211948">
      <w:pPr>
        <w:pStyle w:val="Bibliography"/>
      </w:pPr>
      <w:r w:rsidRPr="00211948">
        <w:t>(33)</w:t>
      </w:r>
      <w:r w:rsidRPr="00211948">
        <w:tab/>
      </w:r>
      <w:proofErr w:type="spellStart"/>
      <w:r w:rsidRPr="00211948">
        <w:t>Dowle</w:t>
      </w:r>
      <w:proofErr w:type="spellEnd"/>
      <w:r w:rsidRPr="00211948">
        <w:t xml:space="preserve">, M.; Srinivasan, A.; Gorecki, J.; Chirico, M.; Stetsenko, P.; Short, T.; </w:t>
      </w:r>
      <w:proofErr w:type="spellStart"/>
      <w:r w:rsidRPr="00211948">
        <w:t>Lianoglou</w:t>
      </w:r>
      <w:proofErr w:type="spellEnd"/>
      <w:r w:rsidRPr="00211948">
        <w:t xml:space="preserve">, S.; </w:t>
      </w:r>
      <w:proofErr w:type="spellStart"/>
      <w:r w:rsidRPr="00211948">
        <w:t>Antonyan</w:t>
      </w:r>
      <w:proofErr w:type="spellEnd"/>
      <w:r w:rsidRPr="00211948">
        <w:t xml:space="preserve">, E.; </w:t>
      </w:r>
      <w:proofErr w:type="spellStart"/>
      <w:r w:rsidRPr="00211948">
        <w:t>Bonsch</w:t>
      </w:r>
      <w:proofErr w:type="spellEnd"/>
      <w:r w:rsidRPr="00211948">
        <w:t xml:space="preserve">, M.; Parsonage, H.; Ritchie, S.; Ren, K.; Tan, X.; Saporta, R.; </w:t>
      </w:r>
      <w:proofErr w:type="spellStart"/>
      <w:r w:rsidRPr="00211948">
        <w:t>Seiskari</w:t>
      </w:r>
      <w:proofErr w:type="spellEnd"/>
      <w:r w:rsidRPr="00211948">
        <w:t xml:space="preserve">, O.; Dong, X.; Lang, M.; Iwasaki, W.; </w:t>
      </w:r>
      <w:proofErr w:type="spellStart"/>
      <w:r w:rsidRPr="00211948">
        <w:t>Wenchel</w:t>
      </w:r>
      <w:proofErr w:type="spellEnd"/>
      <w:r w:rsidRPr="00211948">
        <w:t xml:space="preserve">, S.; Broman, K.; Schmidt, T.; </w:t>
      </w:r>
      <w:proofErr w:type="spellStart"/>
      <w:r w:rsidRPr="00211948">
        <w:t>Arenburg</w:t>
      </w:r>
      <w:proofErr w:type="spellEnd"/>
      <w:r w:rsidRPr="00211948">
        <w:t xml:space="preserve">, D.; Smith, E.; </w:t>
      </w:r>
      <w:proofErr w:type="spellStart"/>
      <w:r w:rsidRPr="00211948">
        <w:t>Cocquemas</w:t>
      </w:r>
      <w:proofErr w:type="spellEnd"/>
      <w:r w:rsidRPr="00211948">
        <w:t xml:space="preserve">, F.; Gomez, M.; </w:t>
      </w:r>
      <w:proofErr w:type="spellStart"/>
      <w:r w:rsidRPr="00211948">
        <w:t>Chataignon</w:t>
      </w:r>
      <w:proofErr w:type="spellEnd"/>
      <w:r w:rsidRPr="00211948">
        <w:t xml:space="preserve">, P.; Blaser, N.; </w:t>
      </w:r>
      <w:proofErr w:type="spellStart"/>
      <w:r w:rsidRPr="00211948">
        <w:t>Selivanov</w:t>
      </w:r>
      <w:proofErr w:type="spellEnd"/>
      <w:r w:rsidRPr="00211948">
        <w:t xml:space="preserve">, D.; </w:t>
      </w:r>
      <w:proofErr w:type="spellStart"/>
      <w:r w:rsidRPr="00211948">
        <w:t>Riabushenko</w:t>
      </w:r>
      <w:proofErr w:type="spellEnd"/>
      <w:r w:rsidRPr="00211948">
        <w:t xml:space="preserve">, A.; Lee, C.; Groves, D.; </w:t>
      </w:r>
      <w:proofErr w:type="spellStart"/>
      <w:r w:rsidRPr="00211948">
        <w:t>Possenriede</w:t>
      </w:r>
      <w:proofErr w:type="spellEnd"/>
      <w:r w:rsidRPr="00211948">
        <w:t xml:space="preserve">, D.; Parages, F.; Toth, D.; </w:t>
      </w:r>
      <w:proofErr w:type="spellStart"/>
      <w:r w:rsidRPr="00211948">
        <w:t>Yaramaz</w:t>
      </w:r>
      <w:proofErr w:type="spellEnd"/>
      <w:r w:rsidRPr="00211948">
        <w:t xml:space="preserve">-David, M.; Perumal, A.; </w:t>
      </w:r>
      <w:proofErr w:type="spellStart"/>
      <w:r w:rsidRPr="00211948">
        <w:t>Sams</w:t>
      </w:r>
      <w:proofErr w:type="spellEnd"/>
      <w:r w:rsidRPr="00211948">
        <w:t xml:space="preserve">, J.; Morgan, M.; Quinn, M.; @javrucebo; @marc-outins; </w:t>
      </w:r>
      <w:proofErr w:type="spellStart"/>
      <w:r w:rsidRPr="00211948">
        <w:t>Storey</w:t>
      </w:r>
      <w:proofErr w:type="spellEnd"/>
      <w:r w:rsidRPr="00211948">
        <w:t xml:space="preserve">, R.; Saraswat, M.; Jacob, M.; </w:t>
      </w:r>
      <w:proofErr w:type="spellStart"/>
      <w:r w:rsidRPr="00211948">
        <w:t>Schubmehl</w:t>
      </w:r>
      <w:proofErr w:type="spellEnd"/>
      <w:r w:rsidRPr="00211948">
        <w:t xml:space="preserve">, M.; Vaughan, D.; Hocking, T.; Silvestri, L.; Barrett, T.; Hester, J.; Damico, A.; </w:t>
      </w:r>
      <w:proofErr w:type="spellStart"/>
      <w:r w:rsidRPr="00211948">
        <w:t>Freundt</w:t>
      </w:r>
      <w:proofErr w:type="spellEnd"/>
      <w:r w:rsidRPr="00211948">
        <w:t xml:space="preserve">, S.; Simons, D.; Andrade, E. S. de; Miller, C.; </w:t>
      </w:r>
      <w:proofErr w:type="spellStart"/>
      <w:r w:rsidRPr="00211948">
        <w:t>Meldgaard</w:t>
      </w:r>
      <w:proofErr w:type="spellEnd"/>
      <w:r w:rsidRPr="00211948">
        <w:t xml:space="preserve">, J. P.; </w:t>
      </w:r>
      <w:proofErr w:type="spellStart"/>
      <w:r w:rsidRPr="00211948">
        <w:t>Tlapak</w:t>
      </w:r>
      <w:proofErr w:type="spellEnd"/>
      <w:r w:rsidRPr="00211948">
        <w:t xml:space="preserve">, V.; </w:t>
      </w:r>
      <w:proofErr w:type="spellStart"/>
      <w:r w:rsidRPr="00211948">
        <w:t>Ushey</w:t>
      </w:r>
      <w:proofErr w:type="spellEnd"/>
      <w:r w:rsidRPr="00211948">
        <w:t xml:space="preserve">, K.; </w:t>
      </w:r>
      <w:proofErr w:type="spellStart"/>
      <w:r w:rsidRPr="00211948">
        <w:t>Eddelbuettel</w:t>
      </w:r>
      <w:proofErr w:type="spellEnd"/>
      <w:r w:rsidRPr="00211948">
        <w:t xml:space="preserve">, D.; </w:t>
      </w:r>
      <w:proofErr w:type="spellStart"/>
      <w:r w:rsidRPr="00211948">
        <w:t>Schwen</w:t>
      </w:r>
      <w:proofErr w:type="spellEnd"/>
      <w:r w:rsidRPr="00211948">
        <w:t xml:space="preserve">, B. </w:t>
      </w:r>
      <w:proofErr w:type="spellStart"/>
      <w:r w:rsidRPr="00211948">
        <w:t>Data.Table</w:t>
      </w:r>
      <w:proofErr w:type="spellEnd"/>
      <w:r w:rsidRPr="00211948">
        <w:t>: Extension of “</w:t>
      </w:r>
      <w:proofErr w:type="spellStart"/>
      <w:r w:rsidRPr="00211948">
        <w:t>Data.Frame</w:t>
      </w:r>
      <w:proofErr w:type="spellEnd"/>
      <w:r w:rsidRPr="00211948">
        <w:t>,” 2021.</w:t>
      </w:r>
    </w:p>
    <w:p w14:paraId="4222535B" w14:textId="566B2F1F" w:rsidR="00940290" w:rsidRDefault="00940290" w:rsidP="00940290">
      <w:r>
        <w:fldChar w:fldCharType="end"/>
      </w:r>
    </w:p>
    <w:p w14:paraId="122E8EB7" w14:textId="1F25B6B5" w:rsidR="00940290" w:rsidRDefault="00940290" w:rsidP="00940290"/>
    <w:p w14:paraId="04DF0863" w14:textId="7B516E24" w:rsidR="00940290" w:rsidRDefault="00940290" w:rsidP="00940290"/>
    <w:p w14:paraId="7DFB5369" w14:textId="2DBBD88F" w:rsidR="00940290" w:rsidRDefault="00940290" w:rsidP="00940290"/>
    <w:p w14:paraId="1A6FB1B4" w14:textId="4A01125E" w:rsidR="00940290" w:rsidRDefault="00940290" w:rsidP="00940290"/>
    <w:p w14:paraId="262A8108" w14:textId="47A4E46D" w:rsidR="00940290" w:rsidRDefault="00940290" w:rsidP="00940290"/>
    <w:p w14:paraId="1BDBFF3E" w14:textId="61DBB89A" w:rsidR="00940290" w:rsidRDefault="00940290" w:rsidP="00940290"/>
    <w:p w14:paraId="4545C5EF" w14:textId="77777777" w:rsidR="00940290" w:rsidRPr="00940290" w:rsidRDefault="00940290" w:rsidP="00940290"/>
    <w:p w14:paraId="1905CC60" w14:textId="59C8BD67" w:rsidR="009246AD" w:rsidRDefault="009246AD" w:rsidP="000B5610">
      <w:pPr>
        <w:pStyle w:val="SNSynopsisTOC"/>
        <w:spacing w:after="240"/>
        <w:jc w:val="left"/>
      </w:pPr>
    </w:p>
    <w:sectPr w:rsidR="009246AD" w:rsidSect="00CA4A47">
      <w:footerReference w:type="even" r:id="rId28"/>
      <w:footerReference w:type="default" r:id="rId29"/>
      <w:type w:val="continuous"/>
      <w:pgSz w:w="12240" w:h="15840"/>
      <w:pgMar w:top="1440" w:right="1440" w:bottom="1440" w:left="1440" w:header="0" w:footer="0" w:gutter="0"/>
      <w:lnNumType w:countBy="1" w:restart="continuous"/>
      <w:cols w:space="47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Griffin, Robert" w:date="2022-09-22T13:55:00Z" w:initials="GR">
    <w:p w14:paraId="48CC99AE" w14:textId="009B9733" w:rsidR="00114BC5" w:rsidRDefault="00114BC5">
      <w:pPr>
        <w:pStyle w:val="CommentText"/>
      </w:pPr>
      <w:r>
        <w:rPr>
          <w:rStyle w:val="CommentReference"/>
        </w:rPr>
        <w:annotationRef/>
      </w:r>
      <w:r>
        <w:t>Should we include a summary of what is in Miller et al. and Actkinson et al. here?  And how this work differs?  I think one of the reviewers is asking for this explicitly.</w:t>
      </w:r>
    </w:p>
  </w:comment>
  <w:comment w:id="105" w:author="Blake Actkinson" w:date="2022-10-17T20:50:00Z" w:initials="BA">
    <w:p w14:paraId="6E893EDE" w14:textId="77777777" w:rsidR="003B5B43" w:rsidRDefault="003B5B43" w:rsidP="005A010B">
      <w:pPr>
        <w:pStyle w:val="CommentText"/>
        <w:jc w:val="left"/>
      </w:pPr>
      <w:r>
        <w:rPr>
          <w:rStyle w:val="CommentReference"/>
        </w:rPr>
        <w:annotationRef/>
      </w:r>
      <w:r>
        <w:t>Decided not to touch this since I don't see a comparison between the methods being explicitly asked for by the 2nd reviewer. He wants to know why the analyses are different...which I'm not sure how to address.</w:t>
      </w:r>
    </w:p>
  </w:comment>
  <w:comment w:id="135" w:author="Griffin, Robert" w:date="2022-09-22T13:56:00Z" w:initials="GR">
    <w:p w14:paraId="1CB6ED0B" w14:textId="5E3D7A57" w:rsidR="00114BC5" w:rsidRDefault="00114BC5">
      <w:pPr>
        <w:pStyle w:val="CommentText"/>
      </w:pPr>
      <w:r>
        <w:rPr>
          <w:rStyle w:val="CommentReference"/>
        </w:rPr>
        <w:annotationRef/>
      </w:r>
      <w:r>
        <w:t>State why we argue that it is better.</w:t>
      </w:r>
    </w:p>
  </w:comment>
  <w:comment w:id="211" w:author="Griffin, Robert" w:date="2022-09-22T14:55:00Z" w:initials="GR">
    <w:p w14:paraId="07111D6D" w14:textId="04BD79A8" w:rsidR="006847EE" w:rsidRDefault="006847EE">
      <w:pPr>
        <w:pStyle w:val="CommentText"/>
      </w:pPr>
      <w:r>
        <w:rPr>
          <w:rStyle w:val="CommentReference"/>
        </w:rPr>
        <w:annotationRef/>
      </w:r>
      <w:r w:rsidR="005C7D13">
        <w:t>I note that we switch between active and passive voice a bit… I tried to edit so as to only be in active voice in present tense where I could.</w:t>
      </w:r>
    </w:p>
  </w:comment>
  <w:comment w:id="279" w:author="Griffin, Robert" w:date="2022-09-22T14:56:00Z" w:initials="GR">
    <w:p w14:paraId="5CD0D425" w14:textId="130CAEE4" w:rsidR="005C7D13" w:rsidRDefault="005C7D13">
      <w:pPr>
        <w:pStyle w:val="CommentText"/>
      </w:pPr>
      <w:r>
        <w:rPr>
          <w:rStyle w:val="CommentReference"/>
        </w:rPr>
        <w:annotationRef/>
      </w:r>
      <w:r>
        <w:t>I think one of the reviewers asked us to explain knn?  Or was that k-means?  Should it be both?</w:t>
      </w:r>
    </w:p>
  </w:comment>
  <w:comment w:id="366" w:author="Griffin, Robert" w:date="2022-09-23T12:11:00Z" w:initials="GR">
    <w:p w14:paraId="78A926BE" w14:textId="6538F176" w:rsidR="00383F76" w:rsidRDefault="00383F76">
      <w:pPr>
        <w:pStyle w:val="CommentText"/>
      </w:pPr>
      <w:r>
        <w:rPr>
          <w:rStyle w:val="CommentReference"/>
        </w:rPr>
        <w:annotationRef/>
      </w:r>
      <w:r>
        <w:t>Does the line numbering get weird when you look at this?  In the version I printed to edit, it was fine, but in the electronic version, it goes from 252 to 307 from page 9 to page 10?  Huh?  I don’t want to edit that part of the response to reviewers since I am not sure what’s going on with the line numbers</w:t>
      </w:r>
    </w:p>
  </w:comment>
  <w:comment w:id="654" w:author="Griffin, Robert" w:date="2022-09-23T12:23:00Z" w:initials="GR">
    <w:p w14:paraId="3188514E" w14:textId="515A9693" w:rsidR="00633F83" w:rsidRDefault="00633F83">
      <w:pPr>
        <w:pStyle w:val="CommentText"/>
      </w:pPr>
      <w:r>
        <w:rPr>
          <w:rStyle w:val="CommentReference"/>
        </w:rPr>
        <w:annotationRef/>
      </w:r>
      <w:r>
        <w:t>Aren’t they both diagonal, just oriented 90 degrees to one another?</w:t>
      </w:r>
    </w:p>
  </w:comment>
  <w:comment w:id="672" w:author="Griffin, Robert" w:date="2022-09-23T12:23:00Z" w:initials="GR">
    <w:p w14:paraId="3ABA1FA5" w14:textId="59EDDEB5" w:rsidR="00633F83" w:rsidRDefault="00633F83">
      <w:pPr>
        <w:pStyle w:val="CommentText"/>
      </w:pPr>
      <w:r>
        <w:rPr>
          <w:rStyle w:val="CommentReference"/>
        </w:rPr>
        <w:annotationRef/>
      </w:r>
      <w:r>
        <w:t>Should we provide more detail here, like the numbers from the figure, to emphasize how to interpret the matrices?</w:t>
      </w:r>
    </w:p>
  </w:comment>
  <w:comment w:id="702" w:author="Griffin, Robert" w:date="2022-09-23T12:26:00Z" w:initials="GR">
    <w:p w14:paraId="0112975F" w14:textId="0BE64E45" w:rsidR="00166385" w:rsidRDefault="00166385">
      <w:pPr>
        <w:pStyle w:val="CommentText"/>
      </w:pPr>
      <w:r>
        <w:rPr>
          <w:rStyle w:val="CommentReference"/>
        </w:rPr>
        <w:annotationRef/>
      </w:r>
      <w:r>
        <w:t>Should we clarify that the transition cluster is still ‘high’ since it is an anomaly – but just low compared to clusters 1 and 3?</w:t>
      </w:r>
    </w:p>
  </w:comment>
  <w:comment w:id="1108" w:author="Griffin, Robert" w:date="2022-09-23T12:29:00Z" w:initials="GR">
    <w:p w14:paraId="508CF934" w14:textId="1413ABFD" w:rsidR="00166385" w:rsidRDefault="00166385">
      <w:pPr>
        <w:pStyle w:val="CommentText"/>
      </w:pPr>
      <w:r>
        <w:rPr>
          <w:rStyle w:val="CommentReference"/>
        </w:rPr>
        <w:annotationRef/>
      </w:r>
      <w:r>
        <w:t>Should we include something like this clause here?</w:t>
      </w:r>
      <w:r w:rsidR="00F470CA">
        <w:t xml:space="preserve">  That is, in order to evaluate spatial patterns in these anomalies or…?</w:t>
      </w:r>
    </w:p>
  </w:comment>
  <w:comment w:id="1118" w:author="Griffin, Robert" w:date="2022-09-23T12:30:00Z" w:initials="GR">
    <w:p w14:paraId="37D6E859" w14:textId="4F04FAE5" w:rsidR="00F470CA" w:rsidRDefault="00F470CA">
      <w:pPr>
        <w:pStyle w:val="CommentText"/>
      </w:pPr>
      <w:r>
        <w:rPr>
          <w:rStyle w:val="CommentReference"/>
        </w:rPr>
        <w:annotationRef/>
      </w:r>
      <w:r>
        <w:t>Did a reviewer ask for an inset showing where Houston lies in TX and where TX is in the US?</w:t>
      </w:r>
    </w:p>
  </w:comment>
  <w:comment w:id="1176" w:author="Griffin, Robert" w:date="2022-09-23T12:35:00Z" w:initials="GR">
    <w:p w14:paraId="6ED77C1A" w14:textId="333B79FF" w:rsidR="00BD28E8" w:rsidRDefault="00BD28E8">
      <w:pPr>
        <w:pStyle w:val="CommentText"/>
      </w:pPr>
      <w:r>
        <w:rPr>
          <w:rStyle w:val="CommentReference"/>
        </w:rPr>
        <w:annotationRef/>
      </w:r>
      <w:r>
        <w:t>Total what?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CC99AE" w15:done="0"/>
  <w15:commentEx w15:paraId="6E893EDE" w15:paraIdParent="48CC99AE" w15:done="0"/>
  <w15:commentEx w15:paraId="1CB6ED0B" w15:done="0"/>
  <w15:commentEx w15:paraId="07111D6D" w15:done="0"/>
  <w15:commentEx w15:paraId="5CD0D425" w15:done="0"/>
  <w15:commentEx w15:paraId="78A926BE" w15:done="0"/>
  <w15:commentEx w15:paraId="3188514E" w15:done="0"/>
  <w15:commentEx w15:paraId="3ABA1FA5" w15:done="0"/>
  <w15:commentEx w15:paraId="0112975F" w15:done="0"/>
  <w15:commentEx w15:paraId="508CF934" w15:done="0"/>
  <w15:commentEx w15:paraId="37D6E859" w15:done="0"/>
  <w15:commentEx w15:paraId="6ED77C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6E7EE" w16cex:dateUtc="2022-09-22T17:55:00Z"/>
  <w16cex:commentExtensible w16cex:durableId="26F83EA7" w16cex:dateUtc="2022-10-18T01:50:00Z"/>
  <w16cex:commentExtensible w16cex:durableId="26D6E828" w16cex:dateUtc="2022-09-22T17:56:00Z"/>
  <w16cex:commentExtensible w16cex:durableId="26D6F5C4" w16cex:dateUtc="2022-09-22T18:55:00Z"/>
  <w16cex:commentExtensible w16cex:durableId="26D6F625" w16cex:dateUtc="2022-09-22T18:56:00Z"/>
  <w16cex:commentExtensible w16cex:durableId="26D820DC" w16cex:dateUtc="2022-09-23T16:11:00Z"/>
  <w16cex:commentExtensible w16cex:durableId="26D823AE" w16cex:dateUtc="2022-09-23T16:23:00Z"/>
  <w16cex:commentExtensible w16cex:durableId="26D823CA" w16cex:dateUtc="2022-09-23T16:23:00Z"/>
  <w16cex:commentExtensible w16cex:durableId="26D8248E" w16cex:dateUtc="2022-09-23T16:26:00Z"/>
  <w16cex:commentExtensible w16cex:durableId="26D8253C" w16cex:dateUtc="2022-09-23T16:29:00Z"/>
  <w16cex:commentExtensible w16cex:durableId="26D82576" w16cex:dateUtc="2022-09-23T16:30:00Z"/>
  <w16cex:commentExtensible w16cex:durableId="26D8267E" w16cex:dateUtc="2022-09-23T1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CC99AE" w16cid:durableId="26D6E7EE"/>
  <w16cid:commentId w16cid:paraId="6E893EDE" w16cid:durableId="26F83EA7"/>
  <w16cid:commentId w16cid:paraId="1CB6ED0B" w16cid:durableId="26D6E828"/>
  <w16cid:commentId w16cid:paraId="07111D6D" w16cid:durableId="26D6F5C4"/>
  <w16cid:commentId w16cid:paraId="5CD0D425" w16cid:durableId="26D6F625"/>
  <w16cid:commentId w16cid:paraId="78A926BE" w16cid:durableId="26D820DC"/>
  <w16cid:commentId w16cid:paraId="3188514E" w16cid:durableId="26D823AE"/>
  <w16cid:commentId w16cid:paraId="3ABA1FA5" w16cid:durableId="26D823CA"/>
  <w16cid:commentId w16cid:paraId="0112975F" w16cid:durableId="26D8248E"/>
  <w16cid:commentId w16cid:paraId="508CF934" w16cid:durableId="26D8253C"/>
  <w16cid:commentId w16cid:paraId="37D6E859" w16cid:durableId="26D82576"/>
  <w16cid:commentId w16cid:paraId="6ED77C1A" w16cid:durableId="26D826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45D30" w14:textId="77777777" w:rsidR="00501148" w:rsidRDefault="00501148">
      <w:r>
        <w:separator/>
      </w:r>
    </w:p>
  </w:endnote>
  <w:endnote w:type="continuationSeparator" w:id="0">
    <w:p w14:paraId="352581CD" w14:textId="77777777" w:rsidR="00501148" w:rsidRDefault="00501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B376"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A998D76" w14:textId="77777777" w:rsidR="003B4AF3" w:rsidRDefault="003B4A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A44"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42F0">
      <w:rPr>
        <w:rStyle w:val="PageNumber"/>
        <w:noProof/>
      </w:rPr>
      <w:t>1</w:t>
    </w:r>
    <w:r>
      <w:rPr>
        <w:rStyle w:val="PageNumber"/>
      </w:rPr>
      <w:fldChar w:fldCharType="end"/>
    </w:r>
  </w:p>
  <w:p w14:paraId="5EB00C0D" w14:textId="77777777" w:rsidR="003B4AF3" w:rsidRDefault="003B4A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9B548" w14:textId="77777777" w:rsidR="00501148" w:rsidRDefault="00501148">
      <w:r>
        <w:separator/>
      </w:r>
    </w:p>
  </w:footnote>
  <w:footnote w:type="continuationSeparator" w:id="0">
    <w:p w14:paraId="6933FBEB" w14:textId="77777777" w:rsidR="00501148" w:rsidRDefault="00501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47C33"/>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8744E"/>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1202A"/>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6"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7"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8"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9"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10"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11" w15:restartNumberingAfterBreak="0">
    <w:nsid w:val="456A371E"/>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590C00"/>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25156933">
    <w:abstractNumId w:val="9"/>
  </w:num>
  <w:num w:numId="2" w16cid:durableId="1342201169">
    <w:abstractNumId w:val="7"/>
  </w:num>
  <w:num w:numId="3" w16cid:durableId="1073504278">
    <w:abstractNumId w:val="10"/>
  </w:num>
  <w:num w:numId="4" w16cid:durableId="1755928156">
    <w:abstractNumId w:val="8"/>
  </w:num>
  <w:num w:numId="5" w16cid:durableId="2120757152">
    <w:abstractNumId w:val="6"/>
  </w:num>
  <w:num w:numId="6" w16cid:durableId="72514091">
    <w:abstractNumId w:val="5"/>
  </w:num>
  <w:num w:numId="7" w16cid:durableId="555745756">
    <w:abstractNumId w:val="4"/>
  </w:num>
  <w:num w:numId="8" w16cid:durableId="1987084082">
    <w:abstractNumId w:val="2"/>
  </w:num>
  <w:num w:numId="9" w16cid:durableId="594632473">
    <w:abstractNumId w:val="0"/>
  </w:num>
  <w:num w:numId="10" w16cid:durableId="491415276">
    <w:abstractNumId w:val="3"/>
  </w:num>
  <w:num w:numId="11" w16cid:durableId="864169477">
    <w:abstractNumId w:val="11"/>
  </w:num>
  <w:num w:numId="12" w16cid:durableId="104814243">
    <w:abstractNumId w:val="12"/>
  </w:num>
  <w:num w:numId="13" w16cid:durableId="8640577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iffin, Robert">
    <w15:presenceInfo w15:providerId="AD" w15:userId="S::rgriffin@rwu.edu::87c7b181-1933-4ac1-bbd5-cc7c71489965"/>
  </w15:person>
  <w15:person w15:author="Blake Actkinson">
    <w15:presenceInfo w15:providerId="Windows Live" w15:userId="640c4ff9028f1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7"/>
    <w:rsid w:val="000002F2"/>
    <w:rsid w:val="000039BF"/>
    <w:rsid w:val="00015268"/>
    <w:rsid w:val="00024322"/>
    <w:rsid w:val="000276F9"/>
    <w:rsid w:val="000415D2"/>
    <w:rsid w:val="0005660F"/>
    <w:rsid w:val="00060F6E"/>
    <w:rsid w:val="00062DDA"/>
    <w:rsid w:val="000702AD"/>
    <w:rsid w:val="00090AF2"/>
    <w:rsid w:val="00092FE4"/>
    <w:rsid w:val="000A0C13"/>
    <w:rsid w:val="000A20CE"/>
    <w:rsid w:val="000B2EEB"/>
    <w:rsid w:val="000B5610"/>
    <w:rsid w:val="000C05CC"/>
    <w:rsid w:val="000C09C8"/>
    <w:rsid w:val="000E1F2A"/>
    <w:rsid w:val="000E435C"/>
    <w:rsid w:val="000F1A55"/>
    <w:rsid w:val="00113AD9"/>
    <w:rsid w:val="00114B1F"/>
    <w:rsid w:val="00114BC5"/>
    <w:rsid w:val="00115FFB"/>
    <w:rsid w:val="00124F3F"/>
    <w:rsid w:val="001425AE"/>
    <w:rsid w:val="00150BCF"/>
    <w:rsid w:val="00166385"/>
    <w:rsid w:val="001746DD"/>
    <w:rsid w:val="00176B46"/>
    <w:rsid w:val="001819B4"/>
    <w:rsid w:val="00183810"/>
    <w:rsid w:val="00187A1F"/>
    <w:rsid w:val="00195ACA"/>
    <w:rsid w:val="001A7A90"/>
    <w:rsid w:val="001C32AB"/>
    <w:rsid w:val="001F31CD"/>
    <w:rsid w:val="001F7C97"/>
    <w:rsid w:val="002027E6"/>
    <w:rsid w:val="00206A53"/>
    <w:rsid w:val="00211948"/>
    <w:rsid w:val="00212B1D"/>
    <w:rsid w:val="00214845"/>
    <w:rsid w:val="0022078E"/>
    <w:rsid w:val="00244EE9"/>
    <w:rsid w:val="002648EA"/>
    <w:rsid w:val="00271A02"/>
    <w:rsid w:val="00273C8A"/>
    <w:rsid w:val="0027617B"/>
    <w:rsid w:val="00286E98"/>
    <w:rsid w:val="00291864"/>
    <w:rsid w:val="00292DE5"/>
    <w:rsid w:val="0029360E"/>
    <w:rsid w:val="002A7493"/>
    <w:rsid w:val="002B738B"/>
    <w:rsid w:val="002C3431"/>
    <w:rsid w:val="002C5722"/>
    <w:rsid w:val="002D38B6"/>
    <w:rsid w:val="002F4A60"/>
    <w:rsid w:val="002F59BB"/>
    <w:rsid w:val="003057E0"/>
    <w:rsid w:val="0031373B"/>
    <w:rsid w:val="00313B70"/>
    <w:rsid w:val="00315165"/>
    <w:rsid w:val="00324128"/>
    <w:rsid w:val="00332F48"/>
    <w:rsid w:val="00355F78"/>
    <w:rsid w:val="00361E35"/>
    <w:rsid w:val="003664E9"/>
    <w:rsid w:val="003679A1"/>
    <w:rsid w:val="00383F76"/>
    <w:rsid w:val="00387071"/>
    <w:rsid w:val="003879AF"/>
    <w:rsid w:val="00391D94"/>
    <w:rsid w:val="00397EDF"/>
    <w:rsid w:val="003A0E91"/>
    <w:rsid w:val="003A42F0"/>
    <w:rsid w:val="003B4AF3"/>
    <w:rsid w:val="003B5B43"/>
    <w:rsid w:val="003B71F8"/>
    <w:rsid w:val="003D41A1"/>
    <w:rsid w:val="003D5E52"/>
    <w:rsid w:val="003D6DAA"/>
    <w:rsid w:val="003E1F76"/>
    <w:rsid w:val="00422993"/>
    <w:rsid w:val="004349DC"/>
    <w:rsid w:val="00475FD2"/>
    <w:rsid w:val="00492A27"/>
    <w:rsid w:val="00492FC1"/>
    <w:rsid w:val="004C282D"/>
    <w:rsid w:val="004C41BE"/>
    <w:rsid w:val="004D208E"/>
    <w:rsid w:val="004D4CF0"/>
    <w:rsid w:val="004E283C"/>
    <w:rsid w:val="004E7185"/>
    <w:rsid w:val="004F43D4"/>
    <w:rsid w:val="004F45BF"/>
    <w:rsid w:val="004F5EDB"/>
    <w:rsid w:val="004F7CAA"/>
    <w:rsid w:val="00501148"/>
    <w:rsid w:val="005271E6"/>
    <w:rsid w:val="00540A8D"/>
    <w:rsid w:val="005445B2"/>
    <w:rsid w:val="00552BBA"/>
    <w:rsid w:val="005553EF"/>
    <w:rsid w:val="0055626A"/>
    <w:rsid w:val="00567029"/>
    <w:rsid w:val="0056708A"/>
    <w:rsid w:val="00567E81"/>
    <w:rsid w:val="00573553"/>
    <w:rsid w:val="00577E07"/>
    <w:rsid w:val="00591A57"/>
    <w:rsid w:val="00596022"/>
    <w:rsid w:val="005A46E3"/>
    <w:rsid w:val="005A555D"/>
    <w:rsid w:val="005A61A0"/>
    <w:rsid w:val="005A7309"/>
    <w:rsid w:val="005B2D0D"/>
    <w:rsid w:val="005C7D13"/>
    <w:rsid w:val="005D0C10"/>
    <w:rsid w:val="005D14EC"/>
    <w:rsid w:val="005D6B89"/>
    <w:rsid w:val="00625DAC"/>
    <w:rsid w:val="006277EF"/>
    <w:rsid w:val="0063149B"/>
    <w:rsid w:val="00633F83"/>
    <w:rsid w:val="006455A5"/>
    <w:rsid w:val="0065619A"/>
    <w:rsid w:val="00683131"/>
    <w:rsid w:val="006847EE"/>
    <w:rsid w:val="00687D89"/>
    <w:rsid w:val="00690174"/>
    <w:rsid w:val="00695A7F"/>
    <w:rsid w:val="006A13D2"/>
    <w:rsid w:val="006A3E34"/>
    <w:rsid w:val="006A5349"/>
    <w:rsid w:val="006A5673"/>
    <w:rsid w:val="006B2581"/>
    <w:rsid w:val="006C7CAE"/>
    <w:rsid w:val="006F036D"/>
    <w:rsid w:val="006F4E62"/>
    <w:rsid w:val="007000D9"/>
    <w:rsid w:val="007167A8"/>
    <w:rsid w:val="0073308E"/>
    <w:rsid w:val="0074436B"/>
    <w:rsid w:val="00744AD7"/>
    <w:rsid w:val="00747701"/>
    <w:rsid w:val="0075050E"/>
    <w:rsid w:val="00752EF6"/>
    <w:rsid w:val="00753254"/>
    <w:rsid w:val="007629D3"/>
    <w:rsid w:val="00763C1D"/>
    <w:rsid w:val="00763CCC"/>
    <w:rsid w:val="0076771E"/>
    <w:rsid w:val="007720C8"/>
    <w:rsid w:val="00775BE5"/>
    <w:rsid w:val="00786E10"/>
    <w:rsid w:val="00793011"/>
    <w:rsid w:val="00794616"/>
    <w:rsid w:val="00794E49"/>
    <w:rsid w:val="00795941"/>
    <w:rsid w:val="007A11AD"/>
    <w:rsid w:val="007B06BD"/>
    <w:rsid w:val="007C3AA4"/>
    <w:rsid w:val="007C68EE"/>
    <w:rsid w:val="007E6802"/>
    <w:rsid w:val="007F60ED"/>
    <w:rsid w:val="0080440A"/>
    <w:rsid w:val="008047DE"/>
    <w:rsid w:val="008443B8"/>
    <w:rsid w:val="008536AA"/>
    <w:rsid w:val="00861CF7"/>
    <w:rsid w:val="008633FA"/>
    <w:rsid w:val="008655C0"/>
    <w:rsid w:val="008A4D1E"/>
    <w:rsid w:val="008D1AC0"/>
    <w:rsid w:val="008D30F9"/>
    <w:rsid w:val="008D53B2"/>
    <w:rsid w:val="008F79CD"/>
    <w:rsid w:val="00905224"/>
    <w:rsid w:val="00912169"/>
    <w:rsid w:val="00912955"/>
    <w:rsid w:val="00913C15"/>
    <w:rsid w:val="009152F1"/>
    <w:rsid w:val="0092037A"/>
    <w:rsid w:val="009204EF"/>
    <w:rsid w:val="009246AD"/>
    <w:rsid w:val="00937403"/>
    <w:rsid w:val="009377D5"/>
    <w:rsid w:val="00940290"/>
    <w:rsid w:val="00947D3F"/>
    <w:rsid w:val="00956AE6"/>
    <w:rsid w:val="009729B3"/>
    <w:rsid w:val="00983760"/>
    <w:rsid w:val="0099683D"/>
    <w:rsid w:val="009A273C"/>
    <w:rsid w:val="009B054B"/>
    <w:rsid w:val="009B4B8D"/>
    <w:rsid w:val="009D10A8"/>
    <w:rsid w:val="009E4A99"/>
    <w:rsid w:val="009F2E7E"/>
    <w:rsid w:val="00A02375"/>
    <w:rsid w:val="00A02D62"/>
    <w:rsid w:val="00A13812"/>
    <w:rsid w:val="00A20EB5"/>
    <w:rsid w:val="00A21343"/>
    <w:rsid w:val="00A23214"/>
    <w:rsid w:val="00A302E0"/>
    <w:rsid w:val="00A306B6"/>
    <w:rsid w:val="00A47B87"/>
    <w:rsid w:val="00A63B1A"/>
    <w:rsid w:val="00A63B52"/>
    <w:rsid w:val="00A764EF"/>
    <w:rsid w:val="00A76F34"/>
    <w:rsid w:val="00A77180"/>
    <w:rsid w:val="00A920DD"/>
    <w:rsid w:val="00A957E7"/>
    <w:rsid w:val="00AA0A13"/>
    <w:rsid w:val="00AA21EA"/>
    <w:rsid w:val="00AB0A5C"/>
    <w:rsid w:val="00AB34C5"/>
    <w:rsid w:val="00AC12E0"/>
    <w:rsid w:val="00AD0ED6"/>
    <w:rsid w:val="00AD7A49"/>
    <w:rsid w:val="00AE1C73"/>
    <w:rsid w:val="00AF221B"/>
    <w:rsid w:val="00AF4F6D"/>
    <w:rsid w:val="00AF7F6A"/>
    <w:rsid w:val="00B010F4"/>
    <w:rsid w:val="00B05A88"/>
    <w:rsid w:val="00B10F9E"/>
    <w:rsid w:val="00B32698"/>
    <w:rsid w:val="00B4343F"/>
    <w:rsid w:val="00B44641"/>
    <w:rsid w:val="00B539DF"/>
    <w:rsid w:val="00B5522F"/>
    <w:rsid w:val="00B655CA"/>
    <w:rsid w:val="00B66760"/>
    <w:rsid w:val="00B7618D"/>
    <w:rsid w:val="00B90104"/>
    <w:rsid w:val="00B938DD"/>
    <w:rsid w:val="00BB4BE4"/>
    <w:rsid w:val="00BB711A"/>
    <w:rsid w:val="00BD104A"/>
    <w:rsid w:val="00BD28E8"/>
    <w:rsid w:val="00BD2C44"/>
    <w:rsid w:val="00BE7669"/>
    <w:rsid w:val="00BF396C"/>
    <w:rsid w:val="00C10EE0"/>
    <w:rsid w:val="00C113B7"/>
    <w:rsid w:val="00C12556"/>
    <w:rsid w:val="00C34065"/>
    <w:rsid w:val="00C36660"/>
    <w:rsid w:val="00C40E97"/>
    <w:rsid w:val="00C54D18"/>
    <w:rsid w:val="00C6170A"/>
    <w:rsid w:val="00C73193"/>
    <w:rsid w:val="00C829A5"/>
    <w:rsid w:val="00CA4A47"/>
    <w:rsid w:val="00CA60B2"/>
    <w:rsid w:val="00CB2F20"/>
    <w:rsid w:val="00CB73C7"/>
    <w:rsid w:val="00CD707D"/>
    <w:rsid w:val="00CE5D3E"/>
    <w:rsid w:val="00CE6EF8"/>
    <w:rsid w:val="00CF2D6F"/>
    <w:rsid w:val="00CF62A4"/>
    <w:rsid w:val="00D11274"/>
    <w:rsid w:val="00D205C8"/>
    <w:rsid w:val="00D22423"/>
    <w:rsid w:val="00D318E5"/>
    <w:rsid w:val="00D32E24"/>
    <w:rsid w:val="00D34507"/>
    <w:rsid w:val="00D71E9D"/>
    <w:rsid w:val="00D86455"/>
    <w:rsid w:val="00D86957"/>
    <w:rsid w:val="00DB07D5"/>
    <w:rsid w:val="00DC2241"/>
    <w:rsid w:val="00DD6DBB"/>
    <w:rsid w:val="00DE71DA"/>
    <w:rsid w:val="00DE7D52"/>
    <w:rsid w:val="00DF5724"/>
    <w:rsid w:val="00E04136"/>
    <w:rsid w:val="00E074F2"/>
    <w:rsid w:val="00E22AAF"/>
    <w:rsid w:val="00E308E0"/>
    <w:rsid w:val="00E32E30"/>
    <w:rsid w:val="00E3712F"/>
    <w:rsid w:val="00E40BD1"/>
    <w:rsid w:val="00E63FC0"/>
    <w:rsid w:val="00E64672"/>
    <w:rsid w:val="00E72637"/>
    <w:rsid w:val="00E753C7"/>
    <w:rsid w:val="00E91482"/>
    <w:rsid w:val="00E96302"/>
    <w:rsid w:val="00EA0175"/>
    <w:rsid w:val="00EB11B3"/>
    <w:rsid w:val="00EC21F0"/>
    <w:rsid w:val="00EC4ED0"/>
    <w:rsid w:val="00EC76D6"/>
    <w:rsid w:val="00ED4645"/>
    <w:rsid w:val="00ED5B39"/>
    <w:rsid w:val="00EE3CEC"/>
    <w:rsid w:val="00F134F5"/>
    <w:rsid w:val="00F3398E"/>
    <w:rsid w:val="00F470CA"/>
    <w:rsid w:val="00F47700"/>
    <w:rsid w:val="00F47B85"/>
    <w:rsid w:val="00F54BDD"/>
    <w:rsid w:val="00F56283"/>
    <w:rsid w:val="00F5645C"/>
    <w:rsid w:val="00F61ED8"/>
    <w:rsid w:val="00F721A2"/>
    <w:rsid w:val="00F81901"/>
    <w:rsid w:val="00FB5A7C"/>
    <w:rsid w:val="00FC1CE0"/>
    <w:rsid w:val="00FD0986"/>
    <w:rsid w:val="00FD6B8F"/>
    <w:rsid w:val="00FE6219"/>
    <w:rsid w:val="00FF2AFE"/>
    <w:rsid w:val="00FF2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242EF6"/>
  <w15:docId w15:val="{FB992149-E9C4-4E68-A6AA-A8D8844F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spacing w:line="480" w:lineRule="auto"/>
      <w:ind w:firstLine="187"/>
    </w:pPr>
  </w:style>
  <w:style w:type="paragraph" w:customStyle="1" w:styleId="TAMainText">
    <w:name w:val="TA_Main_Text"/>
    <w:basedOn w:val="Normal"/>
    <w:pPr>
      <w:spacing w:after="0" w:line="480" w:lineRule="auto"/>
      <w:ind w:firstLine="202"/>
    </w:pPr>
  </w:style>
  <w:style w:type="paragraph" w:customStyle="1" w:styleId="BATitle">
    <w:name w:val="BA_Title"/>
    <w:basedOn w:val="Normal"/>
    <w:next w:val="BBAuthorName"/>
    <w:pPr>
      <w:spacing w:before="720" w:after="360" w:line="480" w:lineRule="auto"/>
      <w:jc w:val="center"/>
    </w:pPr>
    <w:rPr>
      <w:sz w:val="44"/>
    </w:rPr>
  </w:style>
  <w:style w:type="paragraph" w:customStyle="1" w:styleId="BBAuthorName">
    <w:name w:val="BB_Author_Name"/>
    <w:basedOn w:val="Normal"/>
    <w:next w:val="BCAuthorAddress"/>
    <w:pPr>
      <w:spacing w:after="240" w:line="480" w:lineRule="auto"/>
      <w:jc w:val="center"/>
    </w:pPr>
    <w:rPr>
      <w:i/>
    </w:rPr>
  </w:style>
  <w:style w:type="paragraph" w:customStyle="1" w:styleId="BCAuthorAddress">
    <w:name w:val="BC_Author_Address"/>
    <w:basedOn w:val="Normal"/>
    <w:next w:val="BIEmailAddress"/>
    <w:pPr>
      <w:spacing w:after="240" w:line="480" w:lineRule="auto"/>
      <w:jc w:val="center"/>
    </w:pPr>
  </w:style>
  <w:style w:type="paragraph" w:customStyle="1" w:styleId="BIEmailAddress">
    <w:name w:val="BI_Email_Address"/>
    <w:basedOn w:val="Normal"/>
    <w:next w:val="AIReceivedDate"/>
    <w:pPr>
      <w:spacing w:line="480" w:lineRule="auto"/>
    </w:pPr>
  </w:style>
  <w:style w:type="paragraph" w:customStyle="1" w:styleId="AIReceivedDate">
    <w:name w:val="AI_Received_Date"/>
    <w:basedOn w:val="Normal"/>
    <w:next w:val="BDAbstract"/>
    <w:pPr>
      <w:spacing w:after="240" w:line="480" w:lineRule="auto"/>
    </w:pPr>
    <w:rPr>
      <w:b/>
    </w:rPr>
  </w:style>
  <w:style w:type="paragraph" w:customStyle="1" w:styleId="BDAbstract">
    <w:name w:val="BD_Abstract"/>
    <w:basedOn w:val="Normal"/>
    <w:next w:val="TAMainText"/>
    <w:pPr>
      <w:spacing w:before="360" w:after="360" w:line="480" w:lineRule="auto"/>
    </w:pPr>
  </w:style>
  <w:style w:type="paragraph" w:customStyle="1" w:styleId="TDAcknowledgments">
    <w:name w:val="TD_Acknowledgments"/>
    <w:basedOn w:val="Normal"/>
    <w:next w:val="Normal"/>
    <w:pPr>
      <w:spacing w:before="200" w:line="480" w:lineRule="auto"/>
      <w:ind w:firstLine="202"/>
    </w:pPr>
  </w:style>
  <w:style w:type="paragraph" w:customStyle="1" w:styleId="TESupportingInformation">
    <w:name w:val="TE_Supporting_Information"/>
    <w:basedOn w:val="Normal"/>
    <w:next w:val="Normal"/>
    <w:pPr>
      <w:spacing w:line="480" w:lineRule="auto"/>
      <w:ind w:firstLine="187"/>
    </w:pPr>
  </w:style>
  <w:style w:type="paragraph" w:customStyle="1" w:styleId="VCSchemeTitle">
    <w:name w:val="VC_Scheme_Title"/>
    <w:basedOn w:val="Normal"/>
    <w:next w:val="Normal"/>
    <w:pPr>
      <w:spacing w:line="480" w:lineRule="auto"/>
    </w:pPr>
  </w:style>
  <w:style w:type="paragraph" w:customStyle="1" w:styleId="VDTableTitle">
    <w:name w:val="VD_Table_Title"/>
    <w:basedOn w:val="Normal"/>
    <w:next w:val="Normal"/>
    <w:pPr>
      <w:spacing w:line="480" w:lineRule="auto"/>
    </w:pPr>
  </w:style>
  <w:style w:type="paragraph" w:customStyle="1" w:styleId="VAFigureCaption">
    <w:name w:val="VA_Figure_Caption"/>
    <w:basedOn w:val="Normal"/>
    <w:next w:val="Normal"/>
    <w:pPr>
      <w:spacing w:line="480" w:lineRule="auto"/>
    </w:pPr>
  </w:style>
  <w:style w:type="paragraph" w:customStyle="1" w:styleId="VBChartTitle">
    <w:name w:val="VB_Chart_Title"/>
    <w:basedOn w:val="Normal"/>
    <w:next w:val="Normal"/>
    <w:pPr>
      <w:spacing w:line="480" w:lineRule="auto"/>
    </w:pPr>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pPr>
      <w:spacing w:line="480" w:lineRule="auto"/>
    </w:pPr>
  </w:style>
  <w:style w:type="paragraph" w:customStyle="1" w:styleId="BEAuthorBiography">
    <w:name w:val="BE_Author_Biography"/>
    <w:basedOn w:val="Normal"/>
    <w:pPr>
      <w:spacing w:line="480" w:lineRule="auto"/>
    </w:pPr>
  </w:style>
  <w:style w:type="paragraph" w:customStyle="1" w:styleId="FACorrespondingAuthorFootnote">
    <w:name w:val="FA_Corresponding_Author_Footnote"/>
    <w:basedOn w:val="Normal"/>
    <w:next w:val="TAMainText"/>
    <w:pPr>
      <w:spacing w:line="480" w:lineRule="auto"/>
    </w:pPr>
  </w:style>
  <w:style w:type="paragraph" w:customStyle="1" w:styleId="SNSynopsisTOC">
    <w:name w:val="SN_Synopsis_TOC"/>
    <w:basedOn w:val="Normal"/>
    <w:pPr>
      <w:spacing w:line="480" w:lineRule="auto"/>
    </w:p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pPr>
      <w:spacing w:line="480" w:lineRule="auto"/>
    </w:pPr>
  </w:style>
  <w:style w:type="paragraph" w:customStyle="1" w:styleId="BHBriefs">
    <w:name w:val="BH_Briefs"/>
    <w:basedOn w:val="Normal"/>
    <w:pPr>
      <w:spacing w:line="480" w:lineRule="auto"/>
    </w:p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szCs w:val="24"/>
    </w:rPr>
  </w:style>
  <w:style w:type="paragraph" w:styleId="Header">
    <w:name w:val="header"/>
    <w:basedOn w:val="Normal"/>
    <w:link w:val="HeaderChar"/>
    <w:unhideWhenUsed/>
    <w:rsid w:val="00794E49"/>
    <w:pPr>
      <w:tabs>
        <w:tab w:val="center" w:pos="4680"/>
        <w:tab w:val="right" w:pos="9360"/>
      </w:tabs>
      <w:spacing w:after="0"/>
    </w:pPr>
  </w:style>
  <w:style w:type="character" w:customStyle="1" w:styleId="HeaderChar">
    <w:name w:val="Header Char"/>
    <w:basedOn w:val="DefaultParagraphFont"/>
    <w:link w:val="Header"/>
    <w:rsid w:val="00794E49"/>
  </w:style>
  <w:style w:type="character" w:styleId="UnresolvedMention">
    <w:name w:val="Unresolved Mention"/>
    <w:basedOn w:val="DefaultParagraphFont"/>
    <w:uiPriority w:val="99"/>
    <w:semiHidden/>
    <w:unhideWhenUsed/>
    <w:rsid w:val="00794E49"/>
    <w:rPr>
      <w:color w:val="605E5C"/>
      <w:shd w:val="clear" w:color="auto" w:fill="E1DFDD"/>
    </w:rPr>
  </w:style>
  <w:style w:type="character" w:styleId="PlaceholderText">
    <w:name w:val="Placeholder Text"/>
    <w:basedOn w:val="DefaultParagraphFont"/>
    <w:uiPriority w:val="99"/>
    <w:semiHidden/>
    <w:rsid w:val="00387071"/>
    <w:rPr>
      <w:color w:val="808080"/>
    </w:rPr>
  </w:style>
  <w:style w:type="table" w:styleId="PlainTable2">
    <w:name w:val="Plain Table 2"/>
    <w:basedOn w:val="TableNormal"/>
    <w:uiPriority w:val="42"/>
    <w:rsid w:val="0057355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940290"/>
    <w:pPr>
      <w:tabs>
        <w:tab w:val="left" w:pos="624"/>
      </w:tabs>
      <w:spacing w:after="0"/>
      <w:ind w:left="624" w:hanging="624"/>
    </w:pPr>
  </w:style>
  <w:style w:type="character" w:styleId="LineNumber">
    <w:name w:val="line number"/>
    <w:basedOn w:val="DefaultParagraphFont"/>
    <w:semiHidden/>
    <w:unhideWhenUsed/>
    <w:rsid w:val="00CA4A47"/>
  </w:style>
  <w:style w:type="paragraph" w:styleId="Revision">
    <w:name w:val="Revision"/>
    <w:hidden/>
    <w:uiPriority w:val="99"/>
    <w:semiHidden/>
    <w:rsid w:val="002C5722"/>
  </w:style>
  <w:style w:type="table" w:styleId="TableGrid">
    <w:name w:val="Table Grid"/>
    <w:basedOn w:val="TableNormal"/>
    <w:uiPriority w:val="39"/>
    <w:rsid w:val="002D38B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D38B6"/>
    <w:pPr>
      <w:spacing w:after="0"/>
      <w:contextualSpacing/>
      <w:jc w:val="left"/>
    </w:pPr>
    <w:rPr>
      <w:rFonts w:eastAsiaTheme="majorEastAsia" w:cstheme="majorBidi"/>
      <w:smallCaps/>
      <w:spacing w:val="-10"/>
      <w:kern w:val="28"/>
      <w:szCs w:val="56"/>
    </w:rPr>
  </w:style>
  <w:style w:type="character" w:customStyle="1" w:styleId="TitleChar">
    <w:name w:val="Title Char"/>
    <w:basedOn w:val="DefaultParagraphFont"/>
    <w:link w:val="Title"/>
    <w:uiPriority w:val="10"/>
    <w:rsid w:val="002D38B6"/>
    <w:rPr>
      <w:rFonts w:eastAsiaTheme="majorEastAsia" w:cstheme="majorBidi"/>
      <w:smallCaps/>
      <w:spacing w:val="-10"/>
      <w:kern w:val="28"/>
      <w:szCs w:val="56"/>
    </w:rPr>
  </w:style>
  <w:style w:type="paragraph" w:customStyle="1" w:styleId="Algostep">
    <w:name w:val="Algo step"/>
    <w:basedOn w:val="Normal"/>
    <w:link w:val="AlgostepChar"/>
    <w:qFormat/>
    <w:rsid w:val="002D38B6"/>
    <w:pPr>
      <w:spacing w:after="0"/>
      <w:jc w:val="left"/>
    </w:pPr>
    <w:rPr>
      <w:rFonts w:eastAsiaTheme="minorHAnsi" w:cstheme="minorBidi"/>
      <w:i/>
      <w:szCs w:val="22"/>
    </w:rPr>
  </w:style>
  <w:style w:type="character" w:customStyle="1" w:styleId="AlgostepChar">
    <w:name w:val="Algo step Char"/>
    <w:basedOn w:val="DefaultParagraphFont"/>
    <w:link w:val="Algostep"/>
    <w:rsid w:val="002D38B6"/>
    <w:rPr>
      <w:rFonts w:eastAsiaTheme="minorHAnsi" w:cstheme="minorBidi"/>
      <w:i/>
      <w:szCs w:val="22"/>
    </w:rPr>
  </w:style>
  <w:style w:type="character" w:styleId="CommentReference">
    <w:name w:val="annotation reference"/>
    <w:basedOn w:val="DefaultParagraphFont"/>
    <w:semiHidden/>
    <w:unhideWhenUsed/>
    <w:rsid w:val="00A63B1A"/>
    <w:rPr>
      <w:sz w:val="16"/>
      <w:szCs w:val="16"/>
    </w:rPr>
  </w:style>
  <w:style w:type="paragraph" w:styleId="CommentText">
    <w:name w:val="annotation text"/>
    <w:basedOn w:val="Normal"/>
    <w:link w:val="CommentTextChar"/>
    <w:unhideWhenUsed/>
    <w:rsid w:val="00A63B1A"/>
    <w:rPr>
      <w:sz w:val="20"/>
    </w:rPr>
  </w:style>
  <w:style w:type="character" w:customStyle="1" w:styleId="CommentTextChar">
    <w:name w:val="Comment Text Char"/>
    <w:basedOn w:val="DefaultParagraphFont"/>
    <w:link w:val="CommentText"/>
    <w:rsid w:val="00A63B1A"/>
    <w:rPr>
      <w:sz w:val="20"/>
    </w:rPr>
  </w:style>
  <w:style w:type="paragraph" w:styleId="CommentSubject">
    <w:name w:val="annotation subject"/>
    <w:basedOn w:val="CommentText"/>
    <w:next w:val="CommentText"/>
    <w:link w:val="CommentSubjectChar"/>
    <w:semiHidden/>
    <w:unhideWhenUsed/>
    <w:rsid w:val="00A63B1A"/>
    <w:rPr>
      <w:b/>
      <w:bCs/>
    </w:rPr>
  </w:style>
  <w:style w:type="character" w:customStyle="1" w:styleId="CommentSubjectChar">
    <w:name w:val="Comment Subject Char"/>
    <w:basedOn w:val="CommentTextChar"/>
    <w:link w:val="CommentSubject"/>
    <w:semiHidden/>
    <w:rsid w:val="00A63B1A"/>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975765">
      <w:bodyDiv w:val="1"/>
      <w:marLeft w:val="0"/>
      <w:marRight w:val="0"/>
      <w:marTop w:val="0"/>
      <w:marBottom w:val="0"/>
      <w:divBdr>
        <w:top w:val="none" w:sz="0" w:space="0" w:color="auto"/>
        <w:left w:val="none" w:sz="0" w:space="0" w:color="auto"/>
        <w:bottom w:val="none" w:sz="0" w:space="0" w:color="auto"/>
        <w:right w:val="none" w:sz="0" w:space="0" w:color="auto"/>
      </w:divBdr>
    </w:div>
    <w:div w:id="188562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griffin@rwu.edu" TargetMode="External"/><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hyperlink" Target="https://github.com/bactkinson/Plume_Detection_with_DBSCAN"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zenodo.o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hyperlink" Target="https://github.com/bactkinson/Anomaly_Analysis"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ake\AppData\Roaming\Microsoft\Templates\acstemplate_msw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81F3A-7F82-44F7-BD67-9890F261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acstemplate_msw2010</Template>
  <TotalTime>460</TotalTime>
  <Pages>31</Pages>
  <Words>28320</Words>
  <Characters>161424</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189366</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Blake</dc:creator>
  <cp:keywords/>
  <cp:lastModifiedBy>Blake Actkinson</cp:lastModifiedBy>
  <cp:revision>21</cp:revision>
  <cp:lastPrinted>2008-06-11T21:33:00Z</cp:lastPrinted>
  <dcterms:created xsi:type="dcterms:W3CDTF">2022-10-11T00:43:00Z</dcterms:created>
  <dcterms:modified xsi:type="dcterms:W3CDTF">2022-10-19T04:31:00Z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id="U7gbCEu5"/&gt;&lt;style id="http://www.zotero.org/styles/environmental-science-and-technology"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ies>
</file>